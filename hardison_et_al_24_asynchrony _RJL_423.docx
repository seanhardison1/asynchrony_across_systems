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A3349C" w14:textId="2DA2E20E" w:rsidR="002845D8" w:rsidRPr="009903FF" w:rsidDel="00DE47F4" w:rsidRDefault="002845D8" w:rsidP="002845D8">
      <w:pPr>
        <w:pStyle w:val="Heading1"/>
        <w:spacing w:line="480" w:lineRule="auto"/>
        <w:rPr>
          <w:del w:id="0" w:author="Sean Hardison" w:date="2024-05-22T07:19:00Z" w16du:dateUtc="2024-05-22T15:19:00Z"/>
          <w:rFonts w:cs="Times New Roman"/>
        </w:rPr>
      </w:pPr>
      <w:bookmarkStart w:id="1" w:name="_Toc157474497"/>
      <w:del w:id="2" w:author="Sean Hardison" w:date="2024-05-22T07:19:00Z" w16du:dateUtc="2024-05-22T15:19:00Z">
        <w:r w:rsidRPr="009903FF" w:rsidDel="00DE47F4">
          <w:rPr>
            <w:rFonts w:cs="Times New Roman"/>
          </w:rPr>
          <w:delText>Chapter 2</w:delText>
        </w:r>
        <w:bookmarkEnd w:id="1"/>
      </w:del>
    </w:p>
    <w:p w14:paraId="2D2D88F1" w14:textId="0BB0A4C2" w:rsidR="002845D8" w:rsidDel="00DE47F4" w:rsidRDefault="00495DB9" w:rsidP="002845D8">
      <w:pPr>
        <w:spacing w:line="480" w:lineRule="auto"/>
        <w:rPr>
          <w:del w:id="3" w:author="Sean Hardison" w:date="2024-05-22T07:20:00Z" w16du:dateUtc="2024-05-22T15:20:00Z"/>
          <w:i/>
        </w:rPr>
      </w:pPr>
      <w:ins w:id="4" w:author="Sean Hardison" w:date="2024-05-22T13:57:00Z" w16du:dateUtc="2024-05-22T19:57:00Z">
        <w:r w:rsidRPr="004F076F">
          <w:t>Contributions of species and harvest asynchrony to the stability of regional fishing harvest portfolios in Chesapeake Bay, USA</w:t>
        </w:r>
      </w:ins>
      <w:del w:id="5" w:author="Sean Hardison" w:date="2024-05-22T13:57:00Z" w16du:dateUtc="2024-05-22T19:57:00Z">
        <w:r w:rsidR="002845D8" w:rsidDel="00495DB9">
          <w:rPr>
            <w:i/>
          </w:rPr>
          <w:delText>Asynchrony drives stability across coupled social-ecological systems: an example from Chesapeake Bay demersal fisheries</w:delText>
        </w:r>
      </w:del>
      <w:del w:id="6" w:author="Sean Hardison" w:date="2024-05-22T07:20:00Z" w16du:dateUtc="2024-05-22T15:20:00Z">
        <w:r w:rsidR="002845D8" w:rsidRPr="009903FF" w:rsidDel="00DE47F4">
          <w:rPr>
            <w:i/>
          </w:rPr>
          <w:delText xml:space="preserve"> </w:delText>
        </w:r>
      </w:del>
    </w:p>
    <w:p w14:paraId="46EB51C1" w14:textId="150618F8" w:rsidR="002845D8" w:rsidRPr="009903FF" w:rsidDel="00DE47F4" w:rsidRDefault="002845D8" w:rsidP="002845D8">
      <w:pPr>
        <w:spacing w:line="480" w:lineRule="auto"/>
        <w:rPr>
          <w:del w:id="7" w:author="Sean Hardison" w:date="2024-05-22T07:19:00Z" w16du:dateUtc="2024-05-22T15:19:00Z"/>
          <w:i/>
        </w:rPr>
      </w:pPr>
    </w:p>
    <w:p w14:paraId="4CAC2889" w14:textId="4D49AB4E" w:rsidR="002845D8" w:rsidRPr="009903FF" w:rsidDel="00DE47F4" w:rsidRDefault="002845D8" w:rsidP="002845D8">
      <w:pPr>
        <w:spacing w:line="480" w:lineRule="auto"/>
        <w:rPr>
          <w:del w:id="8" w:author="Sean Hardison" w:date="2024-05-22T07:19:00Z" w16du:dateUtc="2024-05-22T15:19:00Z"/>
        </w:rPr>
      </w:pPr>
      <w:del w:id="9" w:author="Sean Hardison" w:date="2024-05-22T07:19:00Z" w16du:dateUtc="2024-05-22T15:19:00Z">
        <w:r w:rsidRPr="009903FF" w:rsidDel="00DE47F4">
          <w:delText>Anticipated authors of peer-reviewed manuscript:</w:delText>
        </w:r>
      </w:del>
    </w:p>
    <w:p w14:paraId="039BFE4B" w14:textId="77777777" w:rsidR="002845D8" w:rsidRPr="009903FF" w:rsidRDefault="002845D8" w:rsidP="002845D8">
      <w:pPr>
        <w:spacing w:line="480" w:lineRule="auto"/>
      </w:pPr>
    </w:p>
    <w:p w14:paraId="127733A7" w14:textId="77777777" w:rsidR="002845D8" w:rsidRPr="009903FF" w:rsidRDefault="002845D8" w:rsidP="002845D8">
      <w:pPr>
        <w:spacing w:line="480" w:lineRule="auto"/>
      </w:pPr>
      <w:r w:rsidRPr="009903FF">
        <w:t>Sean B. Hardison</w:t>
      </w:r>
    </w:p>
    <w:p w14:paraId="02054E2F" w14:textId="77777777" w:rsidR="002845D8" w:rsidRPr="009903FF" w:rsidRDefault="002845D8" w:rsidP="002845D8">
      <w:pPr>
        <w:spacing w:line="480" w:lineRule="auto"/>
      </w:pPr>
      <w:r w:rsidRPr="009903FF">
        <w:t xml:space="preserve">Jonathan S. </w:t>
      </w:r>
      <w:proofErr w:type="spellStart"/>
      <w:r w:rsidRPr="009903FF">
        <w:t>Lefcheck</w:t>
      </w:r>
      <w:proofErr w:type="spellEnd"/>
    </w:p>
    <w:p w14:paraId="2095239D" w14:textId="77777777" w:rsidR="002845D8" w:rsidRPr="009903FF" w:rsidRDefault="002845D8" w:rsidP="002845D8">
      <w:pPr>
        <w:spacing w:line="480" w:lineRule="auto"/>
      </w:pPr>
      <w:r w:rsidRPr="009903FF">
        <w:t>Shelby B. White</w:t>
      </w:r>
    </w:p>
    <w:p w14:paraId="1483FCE8" w14:textId="77777777" w:rsidR="002845D8" w:rsidRPr="009903FF" w:rsidRDefault="002845D8" w:rsidP="002845D8">
      <w:pPr>
        <w:spacing w:line="480" w:lineRule="auto"/>
      </w:pPr>
      <w:proofErr w:type="spellStart"/>
      <w:r w:rsidRPr="009903FF">
        <w:t>Maowei</w:t>
      </w:r>
      <w:proofErr w:type="spellEnd"/>
      <w:r w:rsidRPr="009903FF">
        <w:t xml:space="preserve"> Liang</w:t>
      </w:r>
    </w:p>
    <w:p w14:paraId="268A039C" w14:textId="77777777" w:rsidR="002845D8" w:rsidRPr="009903FF" w:rsidRDefault="002845D8" w:rsidP="002845D8">
      <w:pPr>
        <w:spacing w:line="480" w:lineRule="auto"/>
      </w:pPr>
      <w:r w:rsidRPr="009903FF">
        <w:t>Y. Stacy Zhang</w:t>
      </w:r>
    </w:p>
    <w:p w14:paraId="17B93B69" w14:textId="77777777" w:rsidR="002845D8" w:rsidRPr="009903FF" w:rsidRDefault="002845D8" w:rsidP="002845D8">
      <w:pPr>
        <w:spacing w:line="480" w:lineRule="auto"/>
      </w:pPr>
      <w:r w:rsidRPr="009903FF">
        <w:t>Christopher J. Patrick</w:t>
      </w:r>
    </w:p>
    <w:p w14:paraId="3828E66A" w14:textId="77777777" w:rsidR="002845D8" w:rsidRPr="009903FF" w:rsidRDefault="002845D8" w:rsidP="002845D8">
      <w:pPr>
        <w:spacing w:line="480" w:lineRule="auto"/>
      </w:pPr>
      <w:r w:rsidRPr="009903FF">
        <w:t>Andrew M. Scheld</w:t>
      </w:r>
    </w:p>
    <w:p w14:paraId="141C3DFD" w14:textId="77777777" w:rsidR="002845D8" w:rsidRPr="009903FF" w:rsidRDefault="002845D8" w:rsidP="002845D8">
      <w:pPr>
        <w:spacing w:line="480" w:lineRule="auto"/>
      </w:pPr>
      <w:r w:rsidRPr="009903FF">
        <w:t>Robert J. Latour</w:t>
      </w:r>
    </w:p>
    <w:p w14:paraId="1A82BF58" w14:textId="77777777" w:rsidR="002845D8" w:rsidRPr="009903FF" w:rsidRDefault="002845D8" w:rsidP="002845D8">
      <w:pPr>
        <w:spacing w:line="480" w:lineRule="auto"/>
      </w:pPr>
      <w:r w:rsidRPr="009903FF">
        <w:t>F. Joel Fodrie</w:t>
      </w:r>
    </w:p>
    <w:p w14:paraId="24F361CC" w14:textId="77777777" w:rsidR="002845D8" w:rsidRPr="009903FF" w:rsidRDefault="002845D8" w:rsidP="002845D8">
      <w:pPr>
        <w:spacing w:line="480" w:lineRule="auto"/>
      </w:pPr>
      <w:r w:rsidRPr="009903FF">
        <w:t>Sean C. Anderson</w:t>
      </w:r>
    </w:p>
    <w:p w14:paraId="27FB85E2" w14:textId="77777777" w:rsidR="002845D8" w:rsidRPr="009903FF" w:rsidRDefault="002845D8" w:rsidP="002845D8">
      <w:pPr>
        <w:spacing w:line="480" w:lineRule="auto"/>
      </w:pPr>
      <w:r w:rsidRPr="009903FF">
        <w:t xml:space="preserve">Max C. N. </w:t>
      </w:r>
      <w:proofErr w:type="spellStart"/>
      <w:r w:rsidRPr="009903FF">
        <w:t>Castorani</w:t>
      </w:r>
      <w:proofErr w:type="spellEnd"/>
    </w:p>
    <w:p w14:paraId="774C0078" w14:textId="77777777" w:rsidR="002845D8" w:rsidRPr="009903FF" w:rsidRDefault="002845D8" w:rsidP="002845D8">
      <w:pPr>
        <w:spacing w:line="480" w:lineRule="auto"/>
      </w:pPr>
    </w:p>
    <w:p w14:paraId="39BB05D6" w14:textId="77777777" w:rsidR="002845D8" w:rsidRPr="009903FF" w:rsidRDefault="002845D8" w:rsidP="002845D8">
      <w:pPr>
        <w:spacing w:line="480" w:lineRule="auto"/>
      </w:pPr>
    </w:p>
    <w:p w14:paraId="56DBC187" w14:textId="77777777" w:rsidR="002845D8" w:rsidRDefault="002845D8" w:rsidP="002845D8">
      <w:pPr>
        <w:spacing w:line="480" w:lineRule="auto"/>
        <w:sectPr w:rsidR="002845D8" w:rsidSect="00231AD4">
          <w:footerReference w:type="even" r:id="rId8"/>
          <w:footerReference w:type="default" r:id="rId9"/>
          <w:pgSz w:w="12240" w:h="15840"/>
          <w:pgMar w:top="1440" w:right="1440" w:bottom="1440" w:left="1440" w:header="720" w:footer="720" w:gutter="0"/>
          <w:lnNumType w:countBy="1" w:restart="continuous"/>
          <w:cols w:space="720"/>
          <w:docGrid w:linePitch="360"/>
        </w:sectPr>
      </w:pPr>
    </w:p>
    <w:p w14:paraId="479C2944" w14:textId="77777777" w:rsidR="002845D8" w:rsidRDefault="002845D8" w:rsidP="002845D8">
      <w:pPr>
        <w:pStyle w:val="Heading2"/>
        <w:spacing w:line="480" w:lineRule="auto"/>
        <w:rPr>
          <w:rFonts w:cs="Times New Roman"/>
        </w:rPr>
      </w:pPr>
      <w:bookmarkStart w:id="10" w:name="_Toc157474498"/>
      <w:r w:rsidRPr="009903FF">
        <w:rPr>
          <w:rFonts w:cs="Times New Roman"/>
        </w:rPr>
        <w:lastRenderedPageBreak/>
        <w:t>Abstract</w:t>
      </w:r>
      <w:bookmarkEnd w:id="10"/>
      <w:r w:rsidRPr="009903FF">
        <w:rPr>
          <w:rFonts w:cs="Times New Roman"/>
        </w:rPr>
        <w:t xml:space="preserve"> </w:t>
      </w:r>
    </w:p>
    <w:p w14:paraId="4CE7EBA5" w14:textId="196E1FED" w:rsidR="002845D8" w:rsidRPr="00FF72B0" w:rsidRDefault="002845D8" w:rsidP="002845D8">
      <w:pPr>
        <w:spacing w:line="480" w:lineRule="auto"/>
        <w:ind w:firstLine="720"/>
      </w:pPr>
      <w:r w:rsidRPr="00FF72B0">
        <w:t xml:space="preserve">Ecological diversity can confer temporal stability </w:t>
      </w:r>
      <w:ins w:id="11" w:author="Sean Hardison" w:date="2024-05-12T15:49:00Z" w16du:dateUtc="2024-05-12T23:49:00Z">
        <w:r w:rsidR="008F0C64">
          <w:t>to</w:t>
        </w:r>
      </w:ins>
      <w:del w:id="12" w:author="Sean Hardison" w:date="2024-05-12T15:49:00Z" w16du:dateUtc="2024-05-12T23:49:00Z">
        <w:r w:rsidRPr="00FF72B0">
          <w:delText>of</w:delText>
        </w:r>
      </w:del>
      <w:r w:rsidRPr="00FF72B0">
        <w:t xml:space="preserve"> ecosystem processes through asynchrony in species’ abundances</w:t>
      </w:r>
      <w:ins w:id="13" w:author="Sean Hardison" w:date="2024-05-12T15:48:00Z" w16du:dateUtc="2024-05-12T23:48:00Z">
        <w:r w:rsidR="008F0C64">
          <w:t>, and this ecological asynchrony may also contribute to the asynchrony and stability of dependent human systems like commercial fisheries.</w:t>
        </w:r>
      </w:ins>
      <w:ins w:id="14" w:author="Sean Hardison" w:date="2024-05-12T15:49:00Z" w16du:dateUtc="2024-05-12T23:49:00Z">
        <w:r w:rsidR="008F0C64">
          <w:t xml:space="preserve"> </w:t>
        </w:r>
      </w:ins>
      <w:ins w:id="15" w:author="Sean Hardison" w:date="2024-05-12T15:51:00Z" w16du:dateUtc="2024-05-12T23:51:00Z">
        <w:r w:rsidR="008F0C64">
          <w:t xml:space="preserve">However, the linkages between asynchrony in ecological and human systems </w:t>
        </w:r>
      </w:ins>
      <w:ins w:id="16" w:author="Sean Hardison" w:date="2024-05-12T15:52:00Z" w16du:dateUtc="2024-05-12T23:52:00Z">
        <w:r w:rsidR="00E41CB5">
          <w:t>are not straightforward, as</w:t>
        </w:r>
      </w:ins>
      <w:ins w:id="17" w:author="Sean Hardison" w:date="2024-05-12T15:54:00Z" w16du:dateUtc="2024-05-12T23:54:00Z">
        <w:r w:rsidR="00E56F0F">
          <w:t xml:space="preserve"> </w:t>
        </w:r>
      </w:ins>
      <w:ins w:id="18" w:author="Sean Hardison" w:date="2024-05-12T15:55:00Z" w16du:dateUtc="2024-05-12T23:55:00Z">
        <w:r w:rsidR="00E56F0F">
          <w:t>resource extraction</w:t>
        </w:r>
      </w:ins>
      <w:ins w:id="19" w:author="Sean Hardison" w:date="2024-05-22T07:21:00Z" w16du:dateUtc="2024-05-22T15:21:00Z">
        <w:r w:rsidR="00FF0D75">
          <w:t xml:space="preserve"> intensity</w:t>
        </w:r>
      </w:ins>
      <w:ins w:id="20" w:author="Sean Hardison" w:date="2024-05-12T15:55:00Z" w16du:dateUtc="2024-05-12T23:55:00Z">
        <w:r w:rsidR="00E56F0F">
          <w:t xml:space="preserve"> need not scale with resource availability.</w:t>
        </w:r>
      </w:ins>
      <w:ins w:id="21" w:author="Sean Hardison" w:date="2024-05-12T15:56:00Z" w16du:dateUtc="2024-05-12T23:56:00Z">
        <w:r w:rsidR="00E56F0F">
          <w:t xml:space="preserve"> We explored</w:t>
        </w:r>
      </w:ins>
      <w:ins w:id="22" w:author="Sean Hardison" w:date="2024-05-12T15:57:00Z" w16du:dateUtc="2024-05-12T23:57:00Z">
        <w:r w:rsidR="00BE10F5">
          <w:t xml:space="preserve"> human-ecological</w:t>
        </w:r>
      </w:ins>
      <w:ins w:id="23" w:author="Sean Hardison" w:date="2024-05-12T15:56:00Z" w16du:dateUtc="2024-05-12T23:56:00Z">
        <w:r w:rsidR="00E56F0F">
          <w:t xml:space="preserve"> relationships in</w:t>
        </w:r>
      </w:ins>
      <w:ins w:id="24" w:author="Sean Hardison" w:date="2024-05-12T15:57:00Z" w16du:dateUtc="2024-05-12T23:57:00Z">
        <w:r w:rsidR="00BE10F5">
          <w:t xml:space="preserve"> asynchrony</w:t>
        </w:r>
      </w:ins>
      <w:ins w:id="25" w:author="Sean Hardison" w:date="2024-05-12T15:56:00Z" w16du:dateUtc="2024-05-12T23:56:00Z">
        <w:r w:rsidR="00E56F0F">
          <w:t xml:space="preserve"> using </w:t>
        </w:r>
      </w:ins>
      <w:del w:id="26" w:author="Sean Hardison" w:date="2024-05-12T15:48:00Z" w16du:dateUtc="2024-05-12T23:48:00Z">
        <w:r w:rsidRPr="00FF72B0" w:rsidDel="008F0C64">
          <w:delText>.</w:delText>
        </w:r>
      </w:del>
      <w:ins w:id="27" w:author="Microsoft Word" w:date="2024-05-22T07:08:00Z" w16du:dateUtc="2024-05-22T15:08:00Z">
        <w:del w:id="28" w:author="Sean Hardison" w:date="2024-05-22T07:21:00Z" w16du:dateUtc="2024-05-22T15:21:00Z">
          <w:r w:rsidRPr="00FF72B0" w:rsidDel="00FF0D75">
            <w:delText>.</w:delText>
          </w:r>
        </w:del>
      </w:ins>
      <w:del w:id="29" w:author="Sean Hardison" w:date="2024-05-12T15:48:00Z" w16du:dateUtc="2024-05-12T23:48:00Z">
        <w:r w:rsidRPr="00FF72B0">
          <w:delText xml:space="preserve"> </w:delText>
        </w:r>
      </w:del>
      <w:del w:id="30" w:author="Sean Hardison" w:date="2024-05-12T15:49:00Z" w16du:dateUtc="2024-05-12T23:49:00Z">
        <w:r w:rsidRPr="00FF72B0">
          <w:delText xml:space="preserve">This stability can also translate to stability of ecosystem services, for example in fisheries, by distributing harvest pressure among asynchronous populations that are also exploited. </w:delText>
        </w:r>
      </w:del>
      <w:del w:id="31" w:author="Sean Hardison" w:date="2024-05-12T15:56:00Z" w16du:dateUtc="2024-05-12T23:56:00Z">
        <w:r w:rsidRPr="00FF72B0">
          <w:delText xml:space="preserve">Coupled investigations that consider </w:delText>
        </w:r>
      </w:del>
      <w:del w:id="32" w:author="Hardison, Sean (sh5rs)" w:date="2024-02-21T16:31:00Z">
        <w:r w:rsidRPr="00FF72B0" w:rsidDel="002E3F41">
          <w:delText>both naturally- and anthropogenically-induced</w:delText>
        </w:r>
      </w:del>
      <w:ins w:id="33" w:author="Hardison, Sean (sh5rs)" w:date="2024-02-21T16:31:00Z">
        <w:del w:id="34" w:author="Sean Hardison" w:date="2024-05-12T15:56:00Z" w16du:dateUtc="2024-05-12T23:56:00Z">
          <w:r w:rsidR="002E3F41">
            <w:delText>asynchrony in both ecosystems and the natural resource portfolios that depend on them</w:delText>
          </w:r>
        </w:del>
      </w:ins>
      <w:del w:id="35" w:author="Hardison, Sean (sh5rs)" w:date="2024-02-21T16:31:00Z">
        <w:r w:rsidRPr="00FF72B0" w:rsidDel="002E3F41">
          <w:delText xml:space="preserve"> asynchrony</w:delText>
        </w:r>
      </w:del>
      <w:del w:id="36" w:author="Sean Hardison" w:date="2024-05-12T15:56:00Z" w16du:dateUtc="2024-05-12T23:56:00Z">
        <w:r w:rsidRPr="00FF72B0">
          <w:delText xml:space="preserve"> are rare, but have the potential to greatly inform the management of resource systems. Here, we used </w:delText>
        </w:r>
      </w:del>
      <w:r w:rsidRPr="00FF72B0">
        <w:t>harvest data and fisheries-independent trawl surveys in two regions (Maryland and Virginia) of the Chesapeake Bay, USA from 2002–2018 to</w:t>
      </w:r>
      <w:ins w:id="37" w:author="Sean Hardison" w:date="2024-05-12T15:56:00Z" w16du:dateUtc="2024-05-12T23:56:00Z">
        <w:r w:rsidRPr="00FF72B0">
          <w:t xml:space="preserve"> </w:t>
        </w:r>
        <w:r w:rsidR="00E56F0F">
          <w:t>identify</w:t>
        </w:r>
      </w:ins>
      <w:del w:id="38" w:author="Sean Hardison" w:date="2024-05-12T15:56:00Z" w16du:dateUtc="2024-05-12T23:56:00Z">
        <w:r w:rsidRPr="00FF72B0" w:rsidDel="00E56F0F">
          <w:delText xml:space="preserve"> </w:delText>
        </w:r>
        <w:r w:rsidRPr="00FF72B0">
          <w:delText>explore</w:delText>
        </w:r>
      </w:del>
      <w:r w:rsidRPr="00FF72B0">
        <w:t xml:space="preserve"> how seasonal (within-year) asynchrony among targeted fish species contributed to: 1) seasonal asynchrony in the harvests of these species, and 2) the within-year stability and economic value of harvests. In Maryland, seasonal closure of striped bass (</w:t>
      </w:r>
      <w:r w:rsidRPr="00FF72B0">
        <w:rPr>
          <w:i/>
          <w:iCs/>
        </w:rPr>
        <w:t>Morone saxatilis</w:t>
      </w:r>
      <w:r w:rsidRPr="00FF72B0">
        <w:t>) fishing resulted in asynchrony by forcing the harvest of alternative stocks. In Virginia, the natural emigration of target species from the system was positively associated with harvest asynchrony</w:t>
      </w:r>
      <w:ins w:id="39" w:author="Hardison, Sean (sh5rs)" w:date="2024-02-21T16:23:00Z">
        <w:r w:rsidR="00EE2122">
          <w:t>; however,</w:t>
        </w:r>
      </w:ins>
      <w:del w:id="40" w:author="Hardison, Sean (sh5rs)" w:date="2024-02-21T16:23:00Z">
        <w:r w:rsidRPr="00FF72B0" w:rsidDel="00EE2122">
          <w:delText>, although</w:delText>
        </w:r>
      </w:del>
      <w:del w:id="41" w:author="Hardison, Sean (sh5rs)" w:date="2024-02-21T16:17:00Z">
        <w:r w:rsidRPr="00FF72B0" w:rsidDel="00D92C0C">
          <w:delText xml:space="preserve"> </w:delText>
        </w:r>
      </w:del>
      <w:ins w:id="42" w:author="Hardison, Sean (sh5rs)" w:date="2024-02-21T16:17:00Z">
        <w:r w:rsidR="00D92C0C">
          <w:t xml:space="preserve"> </w:t>
        </w:r>
      </w:ins>
      <w:ins w:id="43" w:author="Hardison, Sean (sh5rs)" w:date="2024-02-21T16:22:00Z">
        <w:r w:rsidR="00DB29A0">
          <w:t xml:space="preserve">harvest asynchrony </w:t>
        </w:r>
      </w:ins>
      <w:ins w:id="44" w:author="Hardison, Sean (sh5rs)" w:date="2024-02-21T16:24:00Z">
        <w:r w:rsidR="00D71082">
          <w:t xml:space="preserve">in </w:t>
        </w:r>
      </w:ins>
      <w:ins w:id="45" w:author="Hardison, Sean (sh5rs)" w:date="2024-02-21T16:25:00Z">
        <w:r w:rsidR="00D71082">
          <w:t xml:space="preserve">Virginia </w:t>
        </w:r>
      </w:ins>
      <w:ins w:id="46" w:author="Hardison, Sean (sh5rs)" w:date="2024-02-21T16:22:00Z">
        <w:r w:rsidR="00DB29A0">
          <w:t>declined interannually over the study period, possibly</w:t>
        </w:r>
      </w:ins>
      <w:ins w:id="47" w:author="Hardison, Sean (sh5rs)" w:date="2024-02-21T16:23:00Z">
        <w:r w:rsidR="000C0F4F">
          <w:t xml:space="preserve"> due</w:t>
        </w:r>
      </w:ins>
      <w:ins w:id="48" w:author="Hardison, Sean (sh5rs)" w:date="2024-02-21T16:22:00Z">
        <w:r w:rsidR="00DB29A0">
          <w:t xml:space="preserve"> to </w:t>
        </w:r>
        <w:r w:rsidR="00EE2122">
          <w:t xml:space="preserve">coincident </w:t>
        </w:r>
        <w:r w:rsidR="00DB29A0">
          <w:t>declines in the abundances</w:t>
        </w:r>
      </w:ins>
      <w:ins w:id="49" w:author="Hardison, Sean (sh5rs)" w:date="2024-02-21T16:29:00Z">
        <w:r w:rsidR="00D86C8D">
          <w:t xml:space="preserve"> of target species</w:t>
        </w:r>
      </w:ins>
      <w:ins w:id="50" w:author="Hardison, Sean (sh5rs)" w:date="2024-02-21T16:22:00Z">
        <w:r w:rsidR="00DB29A0">
          <w:t xml:space="preserve"> and fishing effort</w:t>
        </w:r>
      </w:ins>
      <w:ins w:id="51" w:author="Hardison, Sean (sh5rs)" w:date="2024-02-21T16:29:00Z">
        <w:r w:rsidR="00D86C8D">
          <w:t xml:space="preserve"> following changes in the marketability of target species</w:t>
        </w:r>
      </w:ins>
      <w:del w:id="52" w:author="Hardison, Sean (sh5rs)" w:date="2024-02-21T16:17:00Z">
        <w:r w:rsidRPr="00FF72B0" w:rsidDel="00D92C0C">
          <w:delText>this effect was driven largely by the increase in relative evenness among remaining species that constituted a much lower exploitable biomass</w:delText>
        </w:r>
      </w:del>
      <w:r w:rsidRPr="00FF72B0">
        <w:t xml:space="preserve">. Our findings show that both social (management) and ecological factors influence </w:t>
      </w:r>
      <w:r w:rsidRPr="00FF72B0">
        <w:lastRenderedPageBreak/>
        <w:t>asynchrony</w:t>
      </w:r>
      <w:r>
        <w:t xml:space="preserve"> in the harvests of</w:t>
      </w:r>
      <w:r w:rsidRPr="00FF72B0">
        <w:t xml:space="preserve"> fished populations, which goes onto affect</w:t>
      </w:r>
      <w:r>
        <w:t xml:space="preserve"> the</w:t>
      </w:r>
      <w:r w:rsidRPr="00FF72B0">
        <w:t xml:space="preserve"> stability of regional harvest </w:t>
      </w:r>
      <w:commentRangeStart w:id="53"/>
      <w:r w:rsidRPr="00FF72B0">
        <w:t>portfolios</w:t>
      </w:r>
      <w:commentRangeEnd w:id="53"/>
      <w:r w:rsidR="002021FA">
        <w:rPr>
          <w:rStyle w:val="CommentReference"/>
        </w:rPr>
        <w:commentReference w:id="53"/>
      </w:r>
      <w:r w:rsidRPr="00FF72B0">
        <w:t>.</w:t>
      </w:r>
    </w:p>
    <w:p w14:paraId="7847FFE4" w14:textId="77777777" w:rsidR="002845D8" w:rsidRPr="00FF72B0" w:rsidRDefault="002845D8" w:rsidP="002845D8"/>
    <w:p w14:paraId="7D30BDB1" w14:textId="77777777" w:rsidR="002845D8" w:rsidRPr="009903FF" w:rsidRDefault="002845D8" w:rsidP="002845D8">
      <w:pPr>
        <w:spacing w:line="480" w:lineRule="auto"/>
        <w:sectPr w:rsidR="002845D8" w:rsidRPr="009903FF" w:rsidSect="00231AD4">
          <w:pgSz w:w="12240" w:h="15840"/>
          <w:pgMar w:top="1440" w:right="1440" w:bottom="1440" w:left="1440" w:header="720" w:footer="720" w:gutter="0"/>
          <w:lnNumType w:countBy="1" w:restart="continuous"/>
          <w:cols w:space="720"/>
          <w:docGrid w:linePitch="360"/>
        </w:sectPr>
      </w:pPr>
    </w:p>
    <w:p w14:paraId="51EA36D8" w14:textId="77777777" w:rsidR="002845D8" w:rsidRPr="009903FF" w:rsidRDefault="002845D8" w:rsidP="002845D8">
      <w:pPr>
        <w:pStyle w:val="Heading2"/>
        <w:spacing w:line="480" w:lineRule="auto"/>
        <w:rPr>
          <w:rFonts w:cs="Times New Roman"/>
        </w:rPr>
      </w:pPr>
      <w:bookmarkStart w:id="54" w:name="_Toc157474499"/>
      <w:r w:rsidRPr="009903FF">
        <w:rPr>
          <w:rFonts w:cs="Times New Roman"/>
        </w:rPr>
        <w:lastRenderedPageBreak/>
        <w:t>Introduction</w:t>
      </w:r>
      <w:bookmarkEnd w:id="54"/>
    </w:p>
    <w:p w14:paraId="2146ECF0" w14:textId="6295A9B0" w:rsidR="002845D8" w:rsidRPr="009903FF" w:rsidRDefault="002845D8" w:rsidP="002845D8">
      <w:pPr>
        <w:spacing w:line="480" w:lineRule="auto"/>
      </w:pPr>
      <w:r w:rsidRPr="009903FF">
        <w:tab/>
        <w:t xml:space="preserve">The management of social-ecological systems like commercial fisheries is challenged by their immense complexity that limits the comprehension of the drivers of system dynamics </w:t>
      </w:r>
      <w:r w:rsidRPr="009903FF">
        <w:fldChar w:fldCharType="begin"/>
      </w:r>
      <w:r w:rsidRPr="009903FF">
        <w:instrText xml:space="preserve"> ADDIN ZOTERO_ITEM CSL_CITATION {"citationID":"a1fDxQ1A","properties":{"formattedCitation":"(Levin et al., 2013; Link, 2018)","plainCitation":"(Levin et al., 2013; Link, 2018)","noteIndex":0},"citationItems":[{"id":102,"uris":["http://zotero.org/users/local/LJpMI5ZK/items/C6J2RAZ2"],"itemData":{"id":102,"type":"article-journal","container-title":"Environment and Development Economics","issue":"2","note":"publisher: Cambridge University Press","page":"111–132","title":"Social-ecological systems as complex adaptive systems: modeling and policy implications","volume":"18","author":[{"family":"Levin","given":"Simon"},{"family":"Xepapadeas","given":"Tasos"},{"family":"Crépin","given":"Anne-Sophie"},{"family":"Norberg","given":"Jon"},{"family":"De Zeeuw","given":"Aart"},{"family":"Folke","given":"Carl"},{"family":"Hughes","given":"Terry"},{"family":"Arrow","given":"Kenneth"},{"family":"Barrett","given":"Scott"},{"family":"Daily","given":"Gretchen"},{"literal":"others"}],"issued":{"date-parts":[["2013"]]}}},{"id":30,"uris":["http://zotero.org/users/local/LJpMI5ZK/items/ILMUL5PA"],"itemData":{"id":30,"type":"article-journal","container-title":"Canadian Journal of Fisheries and Aquatic Sciences","issue":"1","note":"publisher: NRC Research Press","page":"1–16","title":"System-level optimal yield: increased value, less risk, improved stability, and better fisheries","volume":"75","author":[{"family":"Link","given":"Jason S"}],"issued":{"date-parts":[["2018"]]}}}],"schema":"https://github.com/citation-style-language/schema/raw/master/csl-citation.json"} </w:instrText>
      </w:r>
      <w:r w:rsidRPr="009903FF">
        <w:fldChar w:fldCharType="separate"/>
      </w:r>
      <w:r w:rsidRPr="009903FF">
        <w:t>(Levin et al., 2013; Link, 2018)</w:t>
      </w:r>
      <w:r w:rsidRPr="009903FF">
        <w:fldChar w:fldCharType="end"/>
      </w:r>
      <w:r w:rsidRPr="009903FF">
        <w:t xml:space="preserve"> and ultimately their predictability </w:t>
      </w:r>
      <w:r w:rsidRPr="009903FF">
        <w:fldChar w:fldCharType="begin"/>
      </w:r>
      <w:r w:rsidRPr="009903FF">
        <w:instrText xml:space="preserve"> ADDIN ZOTERO_ITEM CSL_CITATION {"citationID":"MDEuXaqB","properties":{"formattedCitation":"(Boettiger &amp; Hastings, 2013)","plainCitation":"(Boettiger &amp; Hastings, 2013)","noteIndex":0},"citationItems":[{"id":299,"uris":["http://zotero.org/users/local/LJpMI5ZK/items/FQGUFLF7"],"itemData":{"id":299,"type":"article-journal","container-title":"Nature","issue":"7431","note":"publisher: Nature Publishing Group UK London","page":"157–158","title":"From patterns to predictions","volume":"493","author":[{"family":"Boettiger","given":"Carl"},{"family":"Hastings","given":"Alan"}],"issued":{"date-parts":[["2013"]]}}}],"schema":"https://github.com/citation-style-language/schema/raw/master/csl-citation.json"} </w:instrText>
      </w:r>
      <w:r w:rsidRPr="009903FF">
        <w:fldChar w:fldCharType="separate"/>
      </w:r>
      <w:r w:rsidRPr="009903FF">
        <w:t>(Boettiger &amp; Hastings, 2013)</w:t>
      </w:r>
      <w:r w:rsidRPr="009903FF">
        <w:fldChar w:fldCharType="end"/>
      </w:r>
      <w:r w:rsidRPr="009903FF">
        <w:t>. However, in commercial fishing harvest portfolios, defined as dynamic collections of harvests drawn from multiple species and/or populations within a region (</w:t>
      </w:r>
      <w:proofErr w:type="spellStart"/>
      <w:r w:rsidRPr="009903FF">
        <w:t>i.e</w:t>
      </w:r>
      <w:proofErr w:type="spellEnd"/>
      <w:r w:rsidRPr="009903FF">
        <w:t>, “stocks”), as well as in the ecosystems those portfolios depend upon, it is</w:t>
      </w:r>
      <w:r>
        <w:t xml:space="preserve"> interestingly</w:t>
      </w:r>
      <w:r w:rsidRPr="009903FF">
        <w:t xml:space="preserve"> the fostering and conservation of complexity that has long been advocated for as a strategy to reduce variability in aggregate system properties like total harvest yield and revenue </w:t>
      </w:r>
      <w:r w:rsidRPr="009903FF">
        <w:fldChar w:fldCharType="begin"/>
      </w:r>
      <w:r w:rsidRPr="009903FF">
        <w:instrText xml:space="preserve"> ADDIN ZOTERO_ITEM CSL_CITATION {"citationID":"kCD2kdQ9","properties":{"formattedCitation":"(Cline et al., 2017; Hilborn et al., 2001; Schindler et al., 2010)","plainCitation":"(Cline et al., 2017; Hilborn et al., 2001; Schindler et al., 2010)","noteIndex":0},"citationItems":[{"id":62,"uris":["http://zotero.org/users/local/LJpMI5ZK/items/AR9XILWE"],"itemData":{"id":62,"type":"article-journal","container-title":"Nature communications","issue":"1","note":"publisher: Nature Publishing Group","page":"1–7","title":"Fisheries portfolio diversification and turnover buffer Alaskan fishing communities from abrupt resource and market changes","volume":"8","author":[{"family":"Cline","given":"Timothy J"},{"family":"Schindler","given":"Daniel E"},{"family":"Hilborn","given":"Ray"}],"issued":{"date-parts":[["2017"]]}}},{"id":71,"uris":["http://zotero.org/users/local/LJpMI5ZK/items/GDHLC8DL"],"itemData":{"id":71,"type":"article-journal","container-title":"Canadian Journal of Fisheries and Aquatic Sciences","issue":"1","note":"publisher: NRC Research Press Ottawa, Canada","page":"99–107","title":"The precautionary approach and risk management: can they increase the probability of successes in fishery management?","volume":"58","author":[{"family":"Hilborn","given":"Ray"},{"family":"Maguire","given":"Jean-Jacques"},{"family":"Parma","given":"Ana M"},{"family":"Rosenberg","given":"Andrew A"}],"issued":{"date-parts":[["2001"]]}}},{"id":9,"uris":["http://zotero.org/users/local/LJpMI5ZK/items/UZEBI4HX"],"itemData":{"id":9,"type":"article-journal","container-title":"Nature","issue":"7298","note":"publisher: Nature Publishing Group","page":"609–612","title":"Population diversity and the portfolio effect in an exploited species","volume":"465","author":[{"family":"Schindler","given":"Daniel E"},{"family":"Hilborn","given":"Ray"},{"family":"Chasco","given":"Brandon"},{"family":"Boatright","given":"Christopher P"},{"family":"Quinn","given":"Thomas P"},{"family":"Rogers","given":"Lauren A"},{"family":"Webster","given":"Michael S"}],"issued":{"date-parts":[["2010"]]}}}],"schema":"https://github.com/citation-style-language/schema/raw/master/csl-citation.json"} </w:instrText>
      </w:r>
      <w:r w:rsidRPr="009903FF">
        <w:fldChar w:fldCharType="separate"/>
      </w:r>
      <w:r w:rsidRPr="009903FF">
        <w:t>(Cline et al., 2017; Hilborn et al., 2001; Schindler et al., 2010)</w:t>
      </w:r>
      <w:r w:rsidRPr="009903FF">
        <w:fldChar w:fldCharType="end"/>
      </w:r>
      <w:r w:rsidRPr="009903FF">
        <w:t xml:space="preserve"> or community biomass production </w:t>
      </w:r>
      <w:r w:rsidRPr="009903FF">
        <w:fldChar w:fldCharType="begin"/>
      </w:r>
      <w:r w:rsidRPr="009903FF">
        <w:instrText xml:space="preserve"> ADDIN ZOTERO_ITEM CSL_CITATION {"citationID":"Q6f3bOMA","properties":{"formattedCitation":"(Tilman, 1996; Tilman et al., 1998)","plainCitation":"(Tilman, 1996; Tilman et al., 1998)","noteIndex":0},"citationItems":[{"id":11,"uris":["http://zotero.org/users/local/LJpMI5ZK/items/BP93X8BR"],"itemData":{"id":11,"type":"article-journal","container-title":"Ecology","issue":"2","note":"publisher: Wiley Online Library","page":"350–363","title":"Biodiversity: population versus ecosystem stability","volume":"77","author":[{"family":"Tilman","given":"David"}],"issued":{"date-parts":[["1996"]]}}},{"id":12,"uris":["http://zotero.org/users/local/LJpMI5ZK/items/Q47VZTP2"],"itemData":{"id":12,"type":"article-journal","container-title":"The American Naturalist","issue":"3","note":"publisher: The University of Chicago Press","page":"277–282","title":"Diversity-stability relationships: statistical inevitability or ecological consequence?","volume":"151","author":[{"family":"Tilman","given":"David"},{"family":"Lehman","given":"Clarence L"},{"family":"Bristow","given":"Charles E"}],"issued":{"date-parts":[["1998"]]}}}],"schema":"https://github.com/citation-style-language/schema/raw/master/csl-citation.json"} </w:instrText>
      </w:r>
      <w:r w:rsidRPr="009903FF">
        <w:fldChar w:fldCharType="separate"/>
      </w:r>
      <w:r w:rsidRPr="009903FF">
        <w:t>(Tilman, 1996; Tilman et al., 1998)</w:t>
      </w:r>
      <w:r w:rsidRPr="009903FF">
        <w:fldChar w:fldCharType="end"/>
      </w:r>
      <w:r w:rsidRPr="009903FF">
        <w:t xml:space="preserve">. When commercial fishing portfolios or biological communities are composed of diverse </w:t>
      </w:r>
      <w:r>
        <w:t xml:space="preserve">species </w:t>
      </w:r>
      <w:r w:rsidRPr="009903FF">
        <w:t>assemblages, the asynchronous dynamics of these “assets” leads to reduced variability (enhanced stability) over time in the aggregate system relative to the average asset,</w:t>
      </w:r>
      <w:r>
        <w:t xml:space="preserve"> otherwise known as</w:t>
      </w:r>
      <w:r w:rsidRPr="009903FF">
        <w:t xml:space="preserve"> a </w:t>
      </w:r>
      <w:r>
        <w:t>“</w:t>
      </w:r>
      <w:r w:rsidRPr="009903FF">
        <w:t>portfolio effect</w:t>
      </w:r>
      <w:r>
        <w:t>”</w:t>
      </w:r>
      <w:r w:rsidRPr="009903FF">
        <w:t xml:space="preserve"> </w:t>
      </w:r>
      <w:r w:rsidRPr="009903FF">
        <w:fldChar w:fldCharType="begin"/>
      </w:r>
      <w:r w:rsidR="000558EB">
        <w:instrText xml:space="preserve"> ADDIN ZOTERO_ITEM CSL_CITATION {"citationID":"9ehVV1h8","properties":{"formattedCitation":"(Anderson et al., 2017; Link, 2018; Schindler et al., 2015)","plainCitation":"(Anderson et al., 2017; Link, 2018; Schindler et al., 2015)","noteIndex":0},"citationItems":[{"id":30,"uris":["http://zotero.org/users/local/LJpMI5ZK/items/ILMUL5PA"],"itemData":{"id":30,"type":"article-journal","container-title":"Canadian Journal of Fisheries and Aquatic Sciences","issue":"1","note":"publisher: NRC Research Press","page":"1–16","title":"System-level optimal yield: increased value, less risk, improved stability, and better fisheries","volume":"75","author":[{"family":"Link","given":"Jason S"}],"issued":{"date-parts":[["2018"]]}}},{"id":306,"uris":["http://zotero.org/users/local/LJpMI5ZK/items/K2I2E9MH"],"itemData":{"id":306,"type":"article-journal","container-title":"Frontiers in Ecology and the Environment","issue":"5","note":"publisher: Wiley Online Library","page":"257–263","title":"The portfolio concept in ecology and evolution","volume":"13","author":[{"family":"Schindler","given":"Daniel E"},{"family":"Armstrong","given":"Jonathan B"},{"family":"Reed","given":"Thomas E"}],"issued":{"date-parts":[["2015"]]}}},{"id":73,"uris":["http://zotero.org/users/local/LJpMI5ZK/items/GSDMFVIG"],"itemData":{"id":73,"type":"article-journal","container-title":"Proceedings of the National Academy of Sciences","issue":"40","note":"publisher: National Acad Sciences","page":"10797–10802","title":"Benefits and risks of diversification for individual fishers","volume":"114","author":[{"family":"Anderson","given":"Sean C"},{"family":"Ward","given":"Eric J"},{"family":"Shelton","given":"Andrew O"},{"family":"Adkison","given":"Milo D"},{"family":"Beaudreau","given":"Anne H"},{"family":"Brenner","given":"Richard E"},{"family":"Haynie","given":"Alan C"},{"family":"Shriver","given":"Jennifer C"},{"family":"Watson","given":"Jordan T"},{"family":"Williams","given":"Benjamin C"}],"issued":{"date-parts":[["2017"]]}}}],"schema":"https://github.com/citation-style-language/schema/raw/master/csl-citation.json"} </w:instrText>
      </w:r>
      <w:r w:rsidRPr="009903FF">
        <w:fldChar w:fldCharType="separate"/>
      </w:r>
      <w:r w:rsidR="000558EB">
        <w:t>(Anderson et al., 2017; Link, 2018; Schindler et al., 2015)</w:t>
      </w:r>
      <w:r w:rsidRPr="009903FF">
        <w:fldChar w:fldCharType="end"/>
      </w:r>
      <w:r w:rsidRPr="009903FF">
        <w:t>. Despite the dependence of commercial fisheries on the population dynamics of the species they target, the relationships between asynchrony among species populations in the environment (species asynchrony) and the asynchrony of harvests drawn from those species (harvest asynchrony) are not well</w:t>
      </w:r>
      <w:r>
        <w:t xml:space="preserve"> integrated</w:t>
      </w:r>
      <w:r w:rsidRPr="009903FF">
        <w:t xml:space="preserve">. Clarifying these relationships will shed light on the stabilizing role of biodiversity in social-ecological systems like commercial </w:t>
      </w:r>
      <w:commentRangeStart w:id="55"/>
      <w:r w:rsidRPr="009903FF">
        <w:t>fisheries</w:t>
      </w:r>
      <w:commentRangeEnd w:id="55"/>
      <w:r w:rsidR="00C87AD0">
        <w:rPr>
          <w:rStyle w:val="CommentReference"/>
        </w:rPr>
        <w:commentReference w:id="55"/>
      </w:r>
      <w:r w:rsidRPr="009903FF">
        <w:t>.</w:t>
      </w:r>
    </w:p>
    <w:p w14:paraId="376818DC" w14:textId="5125F940" w:rsidR="00006D52" w:rsidRDefault="002845D8" w:rsidP="00006D52">
      <w:pPr>
        <w:spacing w:line="480" w:lineRule="auto"/>
      </w:pPr>
      <w:r w:rsidRPr="009903FF">
        <w:tab/>
      </w:r>
      <w:del w:id="56" w:author="Sean Hardison" w:date="2024-04-26T08:38:00Z" w16du:dateUtc="2024-04-26T14:38:00Z">
        <w:r w:rsidRPr="009903FF" w:rsidDel="00C87AD0">
          <w:delText xml:space="preserve">The stabilizing effect of asynchrony is a common feature of complex, hierarchical, and dynamic systems </w:delText>
        </w:r>
        <w:r w:rsidDel="00C87AD0">
          <w:delText>that</w:delText>
        </w:r>
        <w:r w:rsidRPr="009903FF" w:rsidDel="00C87AD0">
          <w:delText xml:space="preserve"> are composed of species populations whose abundances fluctuate through time </w:delText>
        </w:r>
        <w:r w:rsidRPr="009903FF" w:rsidDel="00C87AD0">
          <w:fldChar w:fldCharType="begin"/>
        </w:r>
        <w:r w:rsidRPr="009903FF" w:rsidDel="00C87AD0">
          <w:delInstrText xml:space="preserve"> ADDIN ZOTERO_ITEM CSL_CITATION {"citationID":"O0OlNAOb","properties":{"formattedCitation":"(Link, 2018)","plainCitation":"(Link, 2018)","noteIndex":0},"citationItems":[{"id":30,"uris":["http://zotero.org/users/local/LJpMI5ZK/items/ILMUL5PA"],"itemData":{"id":30,"type":"article-journal","container-title":"Canadian Journal of Fisheries and Aquatic Sciences","issue":"1","note":"publisher: NRC Research Press","page":"1–16","title":"System-level optimal yield: increased value, less risk, improved stability, and better fisheries","volume":"75","author":[{"family":"Link","given":"Jason S"}],"issued":{"date-parts":[["2018"]]}}}],"schema":"https://github.com/citation-style-language/schema/raw/master/csl-citation.json"} </w:delInstrText>
        </w:r>
        <w:r w:rsidRPr="009903FF" w:rsidDel="00C87AD0">
          <w:fldChar w:fldCharType="separate"/>
        </w:r>
        <w:r w:rsidRPr="009903FF" w:rsidDel="00C87AD0">
          <w:delText>(Link, 2018)</w:delText>
        </w:r>
        <w:r w:rsidRPr="009903FF" w:rsidDel="00C87AD0">
          <w:fldChar w:fldCharType="end"/>
        </w:r>
        <w:r w:rsidRPr="009903FF" w:rsidDel="00C87AD0">
          <w:delText xml:space="preserve">. </w:delText>
        </w:r>
      </w:del>
      <w:r w:rsidRPr="009903FF">
        <w:t xml:space="preserve">Understanding how asynchrony in harvest portfolios and the biological communities they depend upon relate to each other benefits from first considering how </w:t>
      </w:r>
      <w:r w:rsidRPr="009903FF">
        <w:lastRenderedPageBreak/>
        <w:t xml:space="preserve">asynchrony emerges from within these systems. While there are many ways to quantify asynchrony </w:t>
      </w:r>
      <w:r w:rsidRPr="009903FF">
        <w:fldChar w:fldCharType="begin"/>
      </w:r>
      <w:r w:rsidR="000558EB">
        <w:instrText xml:space="preserve"> ADDIN ZOTERO_ITEM CSL_CITATION {"citationID":"0iX4FpgV","properties":{"formattedCitation":"(Doak et al., 1998; Moore et al., 2021; Siple et al., 2020; Thorson et al., 2018)","plainCitation":"(Doak et al., 1998; Moore et al., 2021; Siple et al., 2020; Thorson et al., 2018)","noteIndex":0},"citationItems":[{"id":10,"uris":["http://zotero.org/users/local/LJpMI5ZK/items/ZJKYHCCW"],"itemData":{"id":10,"type":"article-journal","container-title":"The American Naturalist","issue":"3","note":"publisher: The University of Chicago Press","page":"264–276","title":"The statistical inevitability of stability-diversity relationships in community ecology","volume":"151","author":[{"family":"Doak","given":"Daniel F"},{"family":"Bigger","given":"D"},{"family":"Harding","given":"EK"},{"family":"Marvier","given":"MA"},{"family":"O'malley","given":"RE"},{"family":"Thomson","given":"D"}],"issued":{"date-parts":[["1998"]]}}},{"id":31,"uris":["http://zotero.org/users/local/LJpMI5ZK/items/YK5NAB3T"],"itemData":{"id":31,"type":"article-journal","container-title":"Fish and Fisheries","issue":"5","note":"publisher: Wiley Online Library","page":"1024–1040","title":"Conservation risks and portfolio effects in mixed-stock fisheries","volume":"22","author":[{"family":"Moore","given":"Jonathan W"},{"family":"Connors","given":"Brendan M"},{"family":"Hodgson","given":"Emma E"}],"issued":{"date-parts":[["2021"]]}}},{"id":307,"uris":["http://zotero.org/users/local/LJpMI5ZK/items/VVA7MT69"],"itemData":{"id":307,"type":"article-journal","container-title":"Proceedings of the Royal Society B","issue":"1922","note":"publisher: The Royal Society","page":"20192781","title":"Limited evidence for sardine and anchovy asynchrony: re-examining an old story","volume":"287","author":[{"family":"Siple","given":"Margaret C"},{"family":"Essington","given":"Timothy E"},{"family":"Barnett","given":"Lewis AK"},{"family":"Scheuerell","given":"Mark D"}],"issued":{"date-parts":[["2020"]]}}},{"id":17,"uris":["http://zotero.org/users/local/LJpMI5ZK/items/ILVP3VE9"],"itemData":{"id":17,"type":"article-journal","container-title":"Proceedings of the Royal Society B","issue":"1888","note":"publisher: The Royal Society","page":"20180915","title":"Spatial heterogeneity contributes more to portfolio effects than species variability in bottom-associated marine fishes","volume":"285","author":[{"family":"Thorson","given":"James T"},{"family":"Scheuerell","given":"Mark D"},{"family":"Olden","given":"Julian D"},{"family":"Schindler","given":"Daniel E"}],"issued":{"date-parts":[["2018"]]}}}],"schema":"https://github.com/citation-style-language/schema/raw/master/csl-citation.json"} </w:instrText>
      </w:r>
      <w:r w:rsidRPr="009903FF">
        <w:fldChar w:fldCharType="separate"/>
      </w:r>
      <w:r w:rsidR="000558EB">
        <w:t>(Doak et al., 1998; Moore et al., 2021; Siple et al., 2020; Thorson et al., 2018)</w:t>
      </w:r>
      <w:r w:rsidRPr="009903FF">
        <w:fldChar w:fldCharType="end"/>
      </w:r>
      <w:r w:rsidRPr="009903FF">
        <w:t>, we adopt an approach developed in community ecology where, in the context of a community of species, asynchrony (</w:t>
      </w:r>
      <m:oMath>
        <m:r>
          <w:rPr>
            <w:rFonts w:ascii="Cambria Math" w:hAnsi="Cambria Math"/>
          </w:rPr>
          <m:t>ϕ</m:t>
        </m:r>
      </m:oMath>
      <w:r w:rsidRPr="009903FF">
        <w:t>) is quantified as the ratio comparing community stability (</w:t>
      </w:r>
      <m:oMath>
        <m:sSub>
          <m:sSubPr>
            <m:ctrlPr>
              <w:rPr>
                <w:rFonts w:ascii="Cambria Math" w:hAnsi="Cambria Math"/>
                <w:i/>
              </w:rPr>
            </m:ctrlPr>
          </m:sSubPr>
          <m:e>
            <m:r>
              <w:rPr>
                <w:rFonts w:ascii="Cambria Math" w:hAnsi="Cambria Math"/>
              </w:rPr>
              <m:t>S</m:t>
            </m:r>
          </m:e>
          <m:sub>
            <m:r>
              <w:rPr>
                <w:rFonts w:ascii="Cambria Math" w:hAnsi="Cambria Math"/>
              </w:rPr>
              <m:t>Community</m:t>
            </m:r>
          </m:sub>
        </m:sSub>
      </m:oMath>
      <w:r w:rsidRPr="009903FF">
        <w:t>) to an average across-species stability (</w:t>
      </w:r>
      <m:oMath>
        <m:sSub>
          <m:sSubPr>
            <m:ctrlPr>
              <w:rPr>
                <w:rFonts w:ascii="Cambria Math" w:hAnsi="Cambria Math"/>
                <w:i/>
              </w:rPr>
            </m:ctrlPr>
          </m:sSubPr>
          <m:e>
            <m:r>
              <w:rPr>
                <w:rFonts w:ascii="Cambria Math" w:hAnsi="Cambria Math"/>
              </w:rPr>
              <m:t>S</m:t>
            </m:r>
          </m:e>
          <m:sub>
            <m:r>
              <w:rPr>
                <w:rFonts w:ascii="Cambria Math" w:hAnsi="Cambria Math"/>
              </w:rPr>
              <m:t>Species</m:t>
            </m:r>
          </m:sub>
        </m:sSub>
      </m:oMath>
      <w:r w:rsidRPr="009903FF">
        <w:t xml:space="preserve">), such that </w:t>
      </w:r>
      <m:oMath>
        <m:sSub>
          <m:sSubPr>
            <m:ctrlPr>
              <w:rPr>
                <w:rFonts w:ascii="Cambria Math" w:hAnsi="Cambria Math"/>
                <w:i/>
              </w:rPr>
            </m:ctrlPr>
          </m:sSubPr>
          <m:e>
            <m:r>
              <w:rPr>
                <w:rFonts w:ascii="Cambria Math" w:hAnsi="Cambria Math"/>
              </w:rPr>
              <m:t>S</m:t>
            </m:r>
          </m:e>
          <m:sub>
            <m:r>
              <w:rPr>
                <w:rFonts w:ascii="Cambria Math" w:hAnsi="Cambria Math"/>
              </w:rPr>
              <m:t>Community</m:t>
            </m:r>
          </m:sub>
        </m:sSub>
        <m:r>
          <w:rPr>
            <w:rFonts w:ascii="Cambria Math" w:hAnsi="Cambria Math"/>
          </w:rPr>
          <m:t>=ϕ</m:t>
        </m:r>
        <m:sSub>
          <m:sSubPr>
            <m:ctrlPr>
              <w:rPr>
                <w:rFonts w:ascii="Cambria Math" w:hAnsi="Cambria Math"/>
                <w:i/>
              </w:rPr>
            </m:ctrlPr>
          </m:sSubPr>
          <m:e>
            <m:r>
              <w:rPr>
                <w:rFonts w:ascii="Cambria Math" w:hAnsi="Cambria Math"/>
              </w:rPr>
              <m:t>S</m:t>
            </m:r>
          </m:e>
          <m:sub>
            <m:r>
              <w:rPr>
                <w:rFonts w:ascii="Cambria Math" w:hAnsi="Cambria Math"/>
              </w:rPr>
              <m:t>Species</m:t>
            </m:r>
          </m:sub>
        </m:sSub>
      </m:oMath>
      <w:r w:rsidRPr="009903FF">
        <w:t xml:space="preserve"> </w:t>
      </w:r>
      <w:r w:rsidRPr="009903FF">
        <w:fldChar w:fldCharType="begin"/>
      </w:r>
      <w:r w:rsidRPr="009903FF">
        <w:instrText xml:space="preserve"> ADDIN ZOTERO_ITEM CSL_CITATION {"citationID":"LYRuDe6L","properties":{"formattedCitation":"(Thibaut &amp; Connolly, 2013; Wang &amp; Loreau, 2016; Zhao et al., 2022)","plainCitation":"(Thibaut &amp; Connolly, 2013; Wang &amp; Loreau, 2016; Zhao et al., 2022)","noteIndex":0},"citationItems":[{"id":25,"uris":["http://zotero.org/users/local/LJpMI5ZK/items/MQSBVLTQ"],"itemData":{"id":25,"type":"article-journal","container-title":"Ecology letters","issue":"2","note":"publisher: Wiley Online Library","page":"140–150","title":"Understanding diversity–stability relationships: towards a unified model of portfolio effects","volume":"16","author":[{"family":"Thibaut","given":"Loïc M"},{"family":"Connolly","given":"Sean R"}],"issued":{"date-parts":[["2013"]]}}},{"id":26,"uris":["http://zotero.org/users/local/LJpMI5ZK/items/8GLQCZCC"],"itemData":{"id":26,"type":"article-journal","container-title":"Ecology letters","issue":"5","note":"publisher: Wiley Online Library","page":"510–518","title":"Biodiversity and ecosystem stability across scales in metacommunities","volume":"19","author":[{"family":"Wang","given":"Shaopeng"},{"family":"Loreau","given":"Michel"}],"issued":{"date-parts":[["2016"]]}}},{"id":67,"uris":["http://zotero.org/users/local/LJpMI5ZK/items/GFWCTUJZ"],"itemData":{"id":67,"type":"article-journal","container-title":"Nature Communications","issue":"1","note":"publisher: Nature Publishing Group UK London","page":"7804","title":"Biodiversity stabilizes plant communities through statistical-averaging effects rather than compensatory dynamics","volume":"13","author":[{"family":"Zhao","given":"Lei"},{"family":"Wang","given":"Shaopeng"},{"family":"Shen","given":"Ruohong"},{"family":"Gong","given":"Ying"},{"family":"Wang","given":"Chong"},{"family":"Hong","given":"Pubin"},{"family":"Reuman","given":"Daniel C"}],"issued":{"date-parts":[["2022"]]}}}],"schema":"https://github.com/citation-style-language/schema/raw/master/csl-citation.json"} </w:instrText>
      </w:r>
      <w:r w:rsidRPr="009903FF">
        <w:fldChar w:fldCharType="separate"/>
      </w:r>
      <w:r w:rsidRPr="009903FF">
        <w:t>(Thibaut &amp; Connolly, 2013; Wang &amp; Loreau, 2016; Zhao et al., 2022)</w:t>
      </w:r>
      <w:r w:rsidRPr="009903FF">
        <w:fldChar w:fldCharType="end"/>
      </w:r>
      <w:r w:rsidRPr="009903FF">
        <w:t>. While this approach has only previously been applied in an ecosystem context, we extend its application to fishery harvest portfolios that share similar hierarchical structures to communities</w:t>
      </w:r>
      <w:r>
        <w:t xml:space="preserve">, i.e., </w:t>
      </w:r>
      <w:del w:id="57" w:author="Sean Hardison" w:date="2024-04-26T08:39:00Z" w16du:dateUtc="2024-04-26T14:39:00Z">
        <w:r w:rsidDel="00C87AD0">
          <w:delText>populations (</w:delText>
        </w:r>
      </w:del>
      <w:r>
        <w:t>stocks</w:t>
      </w:r>
      <w:ins w:id="58" w:author="Sean Hardison" w:date="2024-04-26T08:39:00Z" w16du:dateUtc="2024-04-26T14:39:00Z">
        <w:r w:rsidR="00C87AD0">
          <w:t>, analogous to populations,</w:t>
        </w:r>
      </w:ins>
      <w:del w:id="59" w:author="Sean Hardison" w:date="2024-04-26T08:39:00Z" w16du:dateUtc="2024-04-26T14:39:00Z">
        <w:r w:rsidDel="00C87AD0">
          <w:delText>) that</w:delText>
        </w:r>
      </w:del>
      <w:r>
        <w:t xml:space="preserve"> comprise a </w:t>
      </w:r>
      <w:ins w:id="60" w:author="Sean Hardison" w:date="2024-04-26T08:39:00Z" w16du:dateUtc="2024-04-26T14:39:00Z">
        <w:r w:rsidR="00C87AD0">
          <w:t xml:space="preserve">harvest </w:t>
        </w:r>
      </w:ins>
      <w:r>
        <w:t>portfolio</w:t>
      </w:r>
      <w:ins w:id="61" w:author="Sean Hardison" w:date="2024-04-26T08:39:00Z" w16du:dateUtc="2024-04-26T14:39:00Z">
        <w:r w:rsidR="00C87AD0">
          <w:t xml:space="preserve">, </w:t>
        </w:r>
      </w:ins>
      <w:ins w:id="62" w:author="Sean Hardison" w:date="2024-04-26T08:40:00Z" w16du:dateUtc="2024-04-26T14:40:00Z">
        <w:r w:rsidR="00C87AD0">
          <w:t>analogous to an ecological community or metapopulation</w:t>
        </w:r>
      </w:ins>
      <w:del w:id="63" w:author="Sean Hardison" w:date="2024-04-26T08:39:00Z" w16du:dateUtc="2024-04-26T14:39:00Z">
        <w:r w:rsidDel="00C87AD0">
          <w:delText xml:space="preserve"> (harvest)</w:delText>
        </w:r>
      </w:del>
      <w:r w:rsidRPr="009903FF">
        <w:t xml:space="preserve"> </w:t>
      </w:r>
      <w:r w:rsidRPr="009903FF">
        <w:fldChar w:fldCharType="begin"/>
      </w:r>
      <w:r w:rsidRPr="009903FF">
        <w:instrText xml:space="preserve"> ADDIN ZOTERO_ITEM CSL_CITATION {"citationID":"qAQuAQrG","properties":{"formattedCitation":"(Link, 2018)","plainCitation":"(Link, 2018)","dontUpdate":true,"noteIndex":0},"citationItems":[{"id":30,"uris":["http://zotero.org/users/local/LJpMI5ZK/items/ILMUL5PA"],"itemData":{"id":30,"type":"article-journal","container-title":"Canadian Journal of Fisheries and Aquatic Sciences","issue":"1","note":"publisher: NRC Research Press","page":"1–16","title":"System-level optimal yield: increased value, less risk, improved stability, and better fisheries","volume":"75","author":[{"family":"Link","given":"Jason S"}],"issued":{"date-parts":[["2018"]]}}}],"schema":"https://github.com/citation-style-language/schema/raw/master/csl-citation.json"} </w:instrText>
      </w:r>
      <w:r w:rsidRPr="009903FF">
        <w:fldChar w:fldCharType="separate"/>
      </w:r>
      <w:r w:rsidRPr="009903FF">
        <w:t>(Link, 2018)</w:t>
      </w:r>
      <w:r w:rsidRPr="009903FF">
        <w:fldChar w:fldCharType="end"/>
      </w:r>
      <w:r w:rsidRPr="009903FF">
        <w:t xml:space="preserve">. In </w:t>
      </w:r>
      <w:r>
        <w:t>all</w:t>
      </w:r>
      <w:r w:rsidRPr="009903FF">
        <w:t xml:space="preserve"> case</w:t>
      </w:r>
      <w:r>
        <w:t>s</w:t>
      </w:r>
      <w:r w:rsidRPr="009903FF">
        <w:t>, stability is the inverse temporal variability (i.e., the inverse coefficient of variation</w:t>
      </w:r>
      <w:r>
        <w:t xml:space="preserve"> = </w:t>
      </w:r>
      <w:r w:rsidRPr="009903FF">
        <w:t xml:space="preserve">1/CV) of system properties. In this formulation, </w:t>
      </w:r>
      <m:oMath>
        <m:r>
          <w:rPr>
            <w:rFonts w:ascii="Cambria Math" w:hAnsi="Cambria Math"/>
          </w:rPr>
          <m:t>ϕ</m:t>
        </m:r>
      </m:oMath>
      <w:r w:rsidRPr="009903FF">
        <w:t xml:space="preserve"> cannot be &lt; 1, meaning that stability of the community will almost always be higher than average across-species stability due to asynchrony </w:t>
      </w:r>
      <w:r w:rsidRPr="009903FF">
        <w:fldChar w:fldCharType="begin"/>
      </w:r>
      <w:r w:rsidRPr="009903FF">
        <w:instrText xml:space="preserve"> ADDIN ZOTERO_ITEM CSL_CITATION {"citationID":"6ziJ1hPQ","properties":{"formattedCitation":"(Doak et al., 1998; Link, 2018)","plainCitation":"(Doak et al., 1998; Link, 2018)","noteIndex":0},"citationItems":[{"id":10,"uris":["http://zotero.org/users/local/LJpMI5ZK/items/ZJKYHCCW"],"itemData":{"id":10,"type":"article-journal","container-title":"The American Naturalist","issue":"3","note":"publisher: The University of Chicago Press","page":"264–276","title":"The statistical inevitability of stability-diversity relationships in community ecology","volume":"151","author":[{"family":"Doak","given":"Daniel F"},{"family":"Bigger","given":"D"},{"family":"Harding","given":"EK"},{"family":"Marvier","given":"MA"},{"family":"O'malley","given":"RE"},{"family":"Thomson","given":"D"}],"issued":{"date-parts":[["1998"]]}}},{"id":30,"uris":["http://zotero.org/users/local/LJpMI5ZK/items/ILMUL5PA"],"itemData":{"id":30,"type":"article-journal","container-title":"Canadian Journal of Fisheries and Aquatic Sciences","issue":"1","note":"publisher: NRC Research Press","page":"1–16","title":"System-level optimal yield: increased value, less risk, improved stability, and better fisheries","volume":"75","author":[{"family":"Link","given":"Jason S"}],"issued":{"date-parts":[["2018"]]}}}],"schema":"https://github.com/citation-style-language/schema/raw/master/csl-citation.json"} </w:instrText>
      </w:r>
      <w:r w:rsidRPr="009903FF">
        <w:fldChar w:fldCharType="separate"/>
      </w:r>
      <w:r w:rsidRPr="009903FF">
        <w:t>(Doak et al., 1998; Link, 2018)</w:t>
      </w:r>
      <w:r w:rsidRPr="009903FF">
        <w:fldChar w:fldCharType="end"/>
      </w:r>
      <w:r w:rsidRPr="009903FF">
        <w:t xml:space="preserve">. This measure of asynchrony integrates two related processes whose effects can be partitioned mathematically: statistical averaging and </w:t>
      </w:r>
      <w:commentRangeStart w:id="64"/>
      <w:r w:rsidRPr="009903FF">
        <w:t>compensation</w:t>
      </w:r>
      <w:commentRangeEnd w:id="64"/>
      <w:r w:rsidR="00C95E6A">
        <w:rPr>
          <w:rStyle w:val="CommentReference"/>
        </w:rPr>
        <w:commentReference w:id="64"/>
      </w:r>
      <w:r w:rsidRPr="009903FF">
        <w:t xml:space="preserve"> </w:t>
      </w:r>
      <w:r w:rsidRPr="009903FF">
        <w:fldChar w:fldCharType="begin"/>
      </w:r>
      <w:r w:rsidRPr="009903FF">
        <w:instrText xml:space="preserve"> ADDIN ZOTERO_ITEM CSL_CITATION {"citationID":"GovzTXuS","properties":{"formattedCitation":"(Zhao et al., 2022)","plainCitation":"(Zhao et al., 2022)","dontUpdate":true,"noteIndex":0},"citationItems":[{"id":67,"uris":["http://zotero.org/users/local/LJpMI5ZK/items/GFWCTUJZ"],"itemData":{"id":67,"type":"article-journal","container-title":"Nature Communications","issue":"1","note":"publisher: Nature Publishing Group UK London","page":"7804","title":"Biodiversity stabilizes plant communities through statistical-averaging effects rather than compensatory dynamics","volume":"13","author":[{"family":"Zhao","given":"Lei"},{"family":"Wang","given":"Shaopeng"},{"family":"Shen","given":"Ruohong"},{"family":"Gong","given":"Ying"},{"family":"Wang","given":"Chong"},{"family":"Hong","given":"Pubin"},{"family":"Reuman","given":"Daniel C"}],"issued":{"date-parts":[["2022"]]}}}],"schema":"https://github.com/citation-style-language/schema/raw/master/csl-citation.json"} </w:instrText>
      </w:r>
      <w:r w:rsidRPr="009903FF">
        <w:fldChar w:fldCharType="separate"/>
      </w:r>
      <w:r w:rsidRPr="009903FF">
        <w:t>(Fig. 1, Zhao et al., 2022)</w:t>
      </w:r>
      <w:r w:rsidRPr="009903FF">
        <w:fldChar w:fldCharType="end"/>
      </w:r>
      <w:r w:rsidRPr="009903FF">
        <w:t>.</w:t>
      </w:r>
      <w:ins w:id="65" w:author="Sean Hardison" w:date="2024-04-26T08:49:00Z" w16du:dateUtc="2024-04-26T14:49:00Z">
        <w:r w:rsidR="00006D52">
          <w:t xml:space="preserve"> </w:t>
        </w:r>
      </w:ins>
    </w:p>
    <w:p w14:paraId="49AD0EE2" w14:textId="18951627" w:rsidR="002845D8" w:rsidRPr="009903FF" w:rsidRDefault="002845D8" w:rsidP="002845D8">
      <w:pPr>
        <w:spacing w:line="480" w:lineRule="auto"/>
        <w:ind w:firstLine="720"/>
      </w:pPr>
      <w:r w:rsidRPr="009903FF">
        <w:t xml:space="preserve">Statistical averaging is the enhancement of system stability that occurs when system components fluctuate independently of one another through time, thereby reducing variability of the system in aggregate </w:t>
      </w:r>
      <w:r w:rsidRPr="009903FF">
        <w:fldChar w:fldCharType="begin"/>
      </w:r>
      <w:r w:rsidRPr="009903FF">
        <w:instrText xml:space="preserve"> ADDIN ZOTERO_ITEM CSL_CITATION {"citationID":"wYzwuwPr","properties":{"formattedCitation":"(Doak et al., 1998; Link, 2018)","plainCitation":"(Doak et al., 1998; Link, 2018)","noteIndex":0},"citationItems":[{"id":10,"uris":["http://zotero.org/users/local/LJpMI5ZK/items/ZJKYHCCW"],"itemData":{"id":10,"type":"article-journal","container-title":"The American Naturalist","issue":"3","note":"publisher: The University of Chicago Press","page":"264–276","title":"The statistical inevitability of stability-diversity relationships in community ecology","volume":"151","author":[{"family":"Doak","given":"Daniel F"},{"family":"Bigger","given":"D"},{"family":"Harding","given":"EK"},{"family":"Marvier","given":"MA"},{"family":"O'malley","given":"RE"},{"family":"Thomson","given":"D"}],"issued":{"date-parts":[["1998"]]}}},{"id":30,"uris":["http://zotero.org/users/local/LJpMI5ZK/items/ILMUL5PA"],"itemData":{"id":30,"type":"article-journal","container-title":"Canadian Journal of Fisheries and Aquatic Sciences","issue":"1","note":"publisher: NRC Research Press","page":"1–16","title":"System-level optimal yield: increased value, less risk, improved stability, and better fisheries","volume":"75","author":[{"family":"Link","given":"Jason S"}],"issued":{"date-parts":[["2018"]]}}}],"schema":"https://github.com/citation-style-language/schema/raw/master/csl-citation.json"} </w:instrText>
      </w:r>
      <w:r w:rsidRPr="009903FF">
        <w:fldChar w:fldCharType="separate"/>
      </w:r>
      <w:r w:rsidRPr="009903FF">
        <w:t>(Doak et al., 1998; Link, 2018)</w:t>
      </w:r>
      <w:r w:rsidRPr="009903FF">
        <w:fldChar w:fldCharType="end"/>
      </w:r>
      <w:r w:rsidRPr="009903FF">
        <w:t xml:space="preserve">. In the mathematical partitioning of </w:t>
      </w:r>
      <m:oMath>
        <m:r>
          <w:rPr>
            <w:rFonts w:ascii="Cambria Math" w:hAnsi="Cambria Math"/>
          </w:rPr>
          <m:t>ϕ</m:t>
        </m:r>
      </m:oMath>
      <w:r w:rsidRPr="009903FF">
        <w:t xml:space="preserve">, </w:t>
      </w:r>
      <w:r w:rsidRPr="009903FF">
        <w:fldChar w:fldCharType="begin"/>
      </w:r>
      <w:r w:rsidRPr="009903FF">
        <w:instrText xml:space="preserve"> ADDIN ZOTERO_ITEM CSL_CITATION {"citationID":"JwQQrLYh","properties":{"formattedCitation":"(Zhao et al., 2022)","plainCitation":"(Zhao et al., 2022)","dontUpdate":true,"noteIndex":0},"citationItems":[{"id":67,"uris":["http://zotero.org/users/local/LJpMI5ZK/items/GFWCTUJZ"],"itemData":{"id":67,"type":"article-journal","container-title":"Nature Communications","issue":"1","note":"publisher: Nature Publishing Group UK London","page":"7804","title":"Biodiversity stabilizes plant communities through statistical-averaging effects rather than compensatory dynamics","volume":"13","author":[{"family":"Zhao","given":"Lei"},{"family":"Wang","given":"Shaopeng"},{"family":"Shen","given":"Ruohong"},{"family":"Gong","given":"Ying"},{"family":"Wang","given":"Chong"},{"family":"Hong","given":"Pubin"},{"family":"Reuman","given":"Daniel C"}],"issued":{"date-parts":[["2022"]]}}}],"schema":"https://github.com/citation-style-language/schema/raw/master/csl-citation.json"} </w:instrText>
      </w:r>
      <w:r w:rsidRPr="009903FF">
        <w:fldChar w:fldCharType="separate"/>
      </w:r>
      <w:r w:rsidRPr="009903FF">
        <w:t>Zhao et al. (2022</w:t>
      </w:r>
      <w:r w:rsidRPr="009903FF">
        <w:fldChar w:fldCharType="end"/>
      </w:r>
      <w:r w:rsidRPr="009903FF">
        <w:t xml:space="preserve">) showed that statistical averaging depends on the </w:t>
      </w:r>
      <w:r>
        <w:t xml:space="preserve">quantity and </w:t>
      </w:r>
      <w:r w:rsidRPr="009903FF">
        <w:t xml:space="preserve">evenness of species variances. For example, the contribution of statistical averaging to </w:t>
      </w:r>
      <m:oMath>
        <m:r>
          <w:rPr>
            <w:rFonts w:ascii="Cambria Math" w:hAnsi="Cambria Math"/>
          </w:rPr>
          <m:t>ϕ</m:t>
        </m:r>
      </m:oMath>
      <w:r w:rsidRPr="009903FF">
        <w:t xml:space="preserve"> will be low in a community characterized by </w:t>
      </w:r>
      <w:r>
        <w:t xml:space="preserve">few </w:t>
      </w:r>
      <w:r w:rsidRPr="009903FF">
        <w:t>species whose population dynamics are independent and with highly unequal variances. This unevenness in variances is a common feature of communities, which are</w:t>
      </w:r>
      <w:r>
        <w:t xml:space="preserve"> almost universally skewed</w:t>
      </w:r>
      <w:r w:rsidRPr="009903FF">
        <w:t xml:space="preserve"> in abundance</w:t>
      </w:r>
      <w:r>
        <w:t>s</w:t>
      </w:r>
      <w:r w:rsidRPr="009903FF">
        <w:t xml:space="preserve"> among species </w:t>
      </w:r>
      <w:r w:rsidRPr="009903FF">
        <w:fldChar w:fldCharType="begin"/>
      </w:r>
      <w:r w:rsidRPr="009903FF">
        <w:instrText xml:space="preserve"> ADDIN ZOTERO_ITEM CSL_CITATION {"citationID":"Oe3kuEHO","properties":{"formattedCitation":"(Avolio et al., 2019; Pedersen et al., 2019)","plainCitation":"(Avolio et al., 2019; Pedersen et al., 2019)","noteIndex":0},"citationItems":[{"id":303,"uris":["http://zotero.org/users/local/LJpMI5ZK/items/WA9RQBQN"],"itemData":{"id":303,"type":"article-journal","container-title":"New Phytologist","issue":"3","note":"publisher: Wiley Online Library","page":"1106–1126","title":"Demystifying dominant species","volume":"223","author":[{"family":"Avolio","given":"Meghan L"},{"family":"Forrestel","given":"Elisabeth J"},{"family":"Chang","given":"Cynthia C"},{"family":"La Pierre","given":"Kimberly J"},{"family":"Burghardt","given":"Karin T"},{"family":"Smith","given":"Melinda D"}],"issued":{"date-parts":[["2019"]]}}},{"id":178,"uris":["http://zotero.org/users/local/LJpMI5ZK/items/DKV3M7UD"],"itemData":{"id":178,"type":"article-journal","container-title":"PeerJ","note":"publisher: PeerJ Inc.","page":"e6876","title":"Hierarchical generalized additive models in ecology: an introduction with mgcv","volume":"7","author":[{"family":"Pedersen","given":"Eric J"},{"family":"Miller","given":"David L"},{"family":"Simpson","given":"Gavin L"},{"family":"Ross","given":"Noam"}],"issued":{"date-parts":[["2019"]]}}}],"schema":"https://github.com/citation-style-language/schema/raw/master/csl-citation.json"} </w:instrText>
      </w:r>
      <w:r w:rsidRPr="009903FF">
        <w:fldChar w:fldCharType="separate"/>
      </w:r>
      <w:r w:rsidRPr="009903FF">
        <w:t xml:space="preserve">(Avolio et al., 2019; </w:t>
      </w:r>
      <w:r w:rsidRPr="009903FF">
        <w:lastRenderedPageBreak/>
        <w:t>Pedersen et al., 2019)</w:t>
      </w:r>
      <w:r w:rsidRPr="009903FF">
        <w:fldChar w:fldCharType="end"/>
      </w:r>
      <w:r w:rsidRPr="009903FF">
        <w:t xml:space="preserve"> and where population variances tend to increase non-linearly with their means </w:t>
      </w:r>
      <w:r w:rsidRPr="009903FF">
        <w:fldChar w:fldCharType="begin"/>
      </w:r>
      <w:r w:rsidR="000558EB">
        <w:instrText xml:space="preserve"> ADDIN ZOTERO_ITEM CSL_CITATION {"citationID":"H3PUL9mV","properties":{"formattedCitation":"(Anderson et al., 2013; Mikkelson et al., 2011)","plainCitation":"(Anderson et al., 2013; Mikkelson et al., 2011)","noteIndex":0},"citationItems":[{"id":83,"uris":["http://zotero.org/users/local/LJpMI5ZK/items/5CPVJM3E"],"itemData":{"id":83,"type":"article-journal","container-title":"Methods in Ecology and Evolution","issue":"10","note":"publisher: Wiley Online Library","page":"971–981","title":"Ecological prophets: quantifying metapopulation portfolio effects","volume":"4","author":[{"family":"Anderson","given":"Sean C"},{"family":"Cooper","given":"Andrew B"},{"family":"Dulvy","given":"Nicholas K"}],"issued":{"date-parts":[["2013"]]}}},{"id":302,"uris":["http://zotero.org/users/local/LJpMI5ZK/items/66IV9RZR"],"itemData":{"id":302,"type":"article-journal","container-title":"Evolutionary Ecology Research","issue":"4","note":"publisher: Evolutionary Ecology, Ltd.","page":"361–372","title":"Multiple links between species diversity and temporal stability in bird communities across North America","volume":"13","author":[{"family":"Mikkelson","given":"Gregory M"},{"family":"McGill","given":"Brian J"},{"family":"Beaulieu","given":"Sebastien"},{"family":"Beukema","given":"Patrick L"}],"issued":{"date-parts":[["2011"]]}}}],"schema":"https://github.com/citation-style-language/schema/raw/master/csl-citation.json"} </w:instrText>
      </w:r>
      <w:r w:rsidRPr="009903FF">
        <w:fldChar w:fldCharType="separate"/>
      </w:r>
      <w:r w:rsidR="000558EB">
        <w:t>(Anderson et al., 2013; Mikkelson et al., 2011)</w:t>
      </w:r>
      <w:r w:rsidRPr="009903FF">
        <w:fldChar w:fldCharType="end"/>
      </w:r>
      <w:r w:rsidRPr="009903FF">
        <w:t xml:space="preserve">. In contrast, compensation effects also contribute to </w:t>
      </w:r>
      <m:oMath>
        <m:r>
          <w:rPr>
            <w:rFonts w:ascii="Cambria Math" w:hAnsi="Cambria Math"/>
          </w:rPr>
          <m:t>ϕ</m:t>
        </m:r>
      </m:oMath>
      <w:r w:rsidRPr="009903FF">
        <w:t xml:space="preserve">, but increase when species’ dynamics in a community are negatively correlated. </w:t>
      </w:r>
      <w:r>
        <w:t xml:space="preserve">In other words, different species may rise to (and fall from) dominance through time in response to, for example, changing conditions in the environment or availability of resources, such that any given ecosystem property is steadily provided by a rotating cast of characters. </w:t>
      </w:r>
      <w:r w:rsidRPr="009903FF">
        <w:t xml:space="preserve">Compensation effects can occur in ecosystems due to species interactions </w:t>
      </w:r>
      <w:r w:rsidRPr="009903FF">
        <w:fldChar w:fldCharType="begin"/>
      </w:r>
      <w:r w:rsidRPr="009903FF">
        <w:instrText xml:space="preserve"> ADDIN ZOTERO_ITEM CSL_CITATION {"citationID":"8rEjQ9JQ","properties":{"formattedCitation":"(Del R\\uc0\\u237{}o et al., 2017)","plainCitation":"(Del Río et al., 2017)","noteIndex":0},"citationItems":[{"id":305,"uris":["http://zotero.org/users/local/LJpMI5ZK/items/P6KQLM45"],"itemData":{"id":305,"type":"article-journal","container-title":"Journal of Ecology","issue":"4","note":"publisher: Wiley Online Library","page":"1032–1043","title":"Species interactions increase the temporal stability of community productivity in Pinus sylvestris–Fagus sylvatica mixtures across Europe","volume":"105","author":[{"family":"Del Río","given":"Miren"},{"family":"Pretzsch","given":"Hans"},{"family":"Ruíz-Peinado","given":"Ricardo"},{"family":"Ampoorter","given":"Evy"},{"family":"Annighöfer","given":"Peter"},{"family":"Barbeito","given":"Ignacio"},{"family":"Bielak","given":"Kamil"},{"family":"Brazaitis","given":"Gediminas"},{"family":"Coll","given":"Lluís"},{"family":"Drössler","given":"Lars"},{"literal":"others"}],"issued":{"date-parts":[["2017"]]}}}],"schema":"https://github.com/citation-style-language/schema/raw/master/csl-citation.json"} </w:instrText>
      </w:r>
      <w:r w:rsidRPr="009903FF">
        <w:fldChar w:fldCharType="separate"/>
      </w:r>
      <w:r w:rsidRPr="009903FF">
        <w:t>(Del Río et al., 2017)</w:t>
      </w:r>
      <w:r w:rsidRPr="009903FF">
        <w:fldChar w:fldCharType="end"/>
      </w:r>
      <w:r w:rsidRPr="009903FF">
        <w:t xml:space="preserve"> or due to the differential responses of species to their environments </w:t>
      </w:r>
      <w:commentRangeStart w:id="66"/>
      <w:r w:rsidRPr="009903FF">
        <w:fldChar w:fldCharType="begin"/>
      </w:r>
      <w:r w:rsidRPr="009903FF">
        <w:instrText xml:space="preserve"> ADDIN ZOTERO_ITEM CSL_CITATION {"citationID":"l7B1svZk","properties":{"formattedCitation":"(Brown et al., 2016)","plainCitation":"(Brown et al., 2016)","noteIndex":0},"citationItems":[{"id":304,"uris":["http://zotero.org/users/local/LJpMI5ZK/items/CEZ3WVCM"],"itemData":{"id":304,"type":"article-journal","container-title":"Ecology","issue":"8","note":"publisher: Wiley Online Library","page":"2021–2033","title":"Compensatory dynamics stabilize aggregate community properties in response to multiple types of perturbations","volume":"97","author":[{"family":"Brown","given":"Bryan L"},{"family":"Downing","given":"Amy L"},{"family":"Leibold","given":"Mathew A"}],"issued":{"date-parts":[["2016"]]}}}],"schema":"https://github.com/citation-style-language/schema/raw/master/csl-citation.json"} </w:instrText>
      </w:r>
      <w:r w:rsidRPr="009903FF">
        <w:fldChar w:fldCharType="separate"/>
      </w:r>
      <w:r w:rsidRPr="009903FF">
        <w:t>(Brown et al., 2016)</w:t>
      </w:r>
      <w:r w:rsidRPr="009903FF">
        <w:fldChar w:fldCharType="end"/>
      </w:r>
      <w:commentRangeEnd w:id="66"/>
      <w:r w:rsidR="0057796B">
        <w:rPr>
          <w:rStyle w:val="CommentReference"/>
        </w:rPr>
        <w:commentReference w:id="66"/>
      </w:r>
      <w:r w:rsidRPr="009903FF">
        <w:t>.</w:t>
      </w:r>
      <w:r>
        <w:t xml:space="preserve"> </w:t>
      </w:r>
    </w:p>
    <w:p w14:paraId="0F20C062" w14:textId="4491122E" w:rsidR="002845D8" w:rsidRPr="009903FF" w:rsidRDefault="002845D8" w:rsidP="002845D8">
      <w:pPr>
        <w:spacing w:line="480" w:lineRule="auto"/>
        <w:ind w:firstLine="720"/>
      </w:pPr>
      <w:r w:rsidRPr="009903FF">
        <w:t>While asynchrony among species dynamics within a community</w:t>
      </w:r>
      <w:r>
        <w:t>—</w:t>
      </w:r>
      <w:r w:rsidRPr="009903FF">
        <w:t>or among harvest dynamics within a harvest portfolio</w:t>
      </w:r>
      <w:r>
        <w:t>—</w:t>
      </w:r>
      <w:r w:rsidRPr="009903FF">
        <w:t xml:space="preserve">will stabilize the aggregate properties of these systems, how asynchrony within a community relates to asynchrony in the harvests derived from that community depends on both ecological and social factors </w:t>
      </w:r>
      <w:r w:rsidRPr="009903FF">
        <w:fldChar w:fldCharType="begin"/>
      </w:r>
      <w:r w:rsidR="000558EB">
        <w:instrText xml:space="preserve"> ADDIN ZOTERO_ITEM CSL_CITATION {"citationID":"XRjuSNNJ","properties":{"formattedCitation":"(Moore et al., 2021; Oken et al., 2021)","plainCitation":"(Moore et al., 2021; Oken et al., 2021)","noteIndex":0},"citationItems":[{"id":31,"uris":["http://zotero.org/users/local/LJpMI5ZK/items/YK5NAB3T"],"itemData":{"id":31,"type":"article-journal","container-title":"Fish and Fisheries","issue":"5","note":"publisher: Wiley Online Library","page":"1024–1040","title":"Conservation risks and portfolio effects in mixed-stock fisheries","volume":"22","author":[{"family":"Moore","given":"Jonathan W"},{"family":"Connors","given":"Brendan M"},{"family":"Hodgson","given":"Emma E"}],"issued":{"date-parts":[["2021"]]}}},{"id":43,"uris":["http://zotero.org/users/local/LJpMI5ZK/items/7SMAEA3P"],"itemData":{"id":43,"type":"article-journal","container-title":"Ecological Applications","issue":"4","note":"publisher: Wiley Online Library","page":"e2307","title":"The effects of population synchrony, life history, and access constraints on benefits from fishing portfolios","volume":"31","author":[{"family":"Oken","given":"Kiva L"},{"family":"Holland","given":"Daniel S"},{"family":"Punt","given":"André E"}],"issued":{"date-parts":[["2021"]]}}}],"schema":"https://github.com/citation-style-language/schema/raw/master/csl-citation.json"} </w:instrText>
      </w:r>
      <w:r w:rsidRPr="009903FF">
        <w:fldChar w:fldCharType="separate"/>
      </w:r>
      <w:r w:rsidR="000558EB">
        <w:t>(Moore et al., 2021; Oken et al., 2021)</w:t>
      </w:r>
      <w:r w:rsidRPr="009903FF">
        <w:fldChar w:fldCharType="end"/>
      </w:r>
      <w:r w:rsidRPr="009903FF">
        <w:t xml:space="preserve">. Asynchrony in stock population dynamics can enhance the stability of the fishery portfolios derived from those stocks, as fishing effort can switch among individual stocks as they become more or less productive from year to year </w:t>
      </w:r>
      <w:r w:rsidRPr="009903FF">
        <w:fldChar w:fldCharType="begin"/>
      </w:r>
      <w:r w:rsidR="000558EB">
        <w:instrText xml:space="preserve"> ADDIN ZOTERO_ITEM CSL_CITATION {"citationID":"VNHpahn0","properties":{"formattedCitation":"(Hilborn et al., 2003; Moore et al., 2021; Nesbitt &amp; Moore, 2016; Oken et al., 2021; Schindler et al., 2010)","plainCitation":"(Hilborn et al., 2003; Moore et al., 2021; Nesbitt &amp; Moore, 2016; Oken et al., 2021; Schindler et al., 2010)","noteIndex":0},"citationItems":[{"id":74,"uris":["http://zotero.org/users/local/LJpMI5ZK/items/KEPN8SF6"],"itemData":{"id":74,"type":"article-journal","container-title":"Proceedings of the National Academy of Sciences","issue":"11","note":"publisher: National Acad Sciences","page":"6564–6568","title":"Biocomplexity and fisheries sustainability","volume":"100","author":[{"family":"Hilborn","given":"Ray"},{"family":"Quinn","given":"Thomas P"},{"family":"Schindler","given":"Daniel E"},{"family":"Rogers","given":"Donald E"}],"issued":{"date-parts":[["2003"]]}}},{"id":31,"uris":["http://zotero.org/users/local/LJpMI5ZK/items/YK5NAB3T"],"itemData":{"id":31,"type":"article-journal","container-title":"Fish and Fisheries","issue":"5","note":"publisher: Wiley Online Library","page":"1024–1040","title":"Conservation risks and portfolio effects in mixed-stock fisheries","volume":"22","author":[{"family":"Moore","given":"Jonathan W"},{"family":"Connors","given":"Brendan M"},{"family":"Hodgson","given":"Emma E"}],"issued":{"date-parts":[["2021"]]}}},{"id":81,"uris":["http://zotero.org/users/local/LJpMI5ZK/items/MWFE4ZIY"],"itemData":{"id":81,"type":"article-journal","container-title":"Journal of applied ecology","issue":"5","note":"publisher: Wiley Online Library","page":"1489–1499","title</w:instrText>
      </w:r>
      <w:r w:rsidR="000558EB" w:rsidRPr="0000150B">
        <w:rPr>
          <w:lang w:val="fr-FR"/>
          <w:rPrChange w:id="67" w:author="Sean Hardison" w:date="2024-04-23T14:43:00Z" w16du:dateUtc="2024-04-23T20:43:00Z">
            <w:rPr/>
          </w:rPrChange>
        </w:rPr>
        <w:instrText xml:space="preserve">":"Species and population diversity in Pacific salmon fisheries underpin indigenous food security","volume":"53","author":[{"family":"Nesbitt","given":"Holly K"},{"family":"Moore","given":"Jonathan W"}],"issued":{"date-parts":[["2016"]]}}},{"id":43,"uris":["http://zotero.org/users/local/LJpMI5ZK/items/7SMAEA3P"],"itemData":{"id":43,"type":"article-journal","container-title":"Ecological Applications","issue":"4","note":"publisher: Wiley Online Library","page":"e2307","title":"The effects of population synchrony, life history, and access constraints on benefits from fishing portfolios","volume":"31","author":[{"family":"Oken","given":"Kiva L"},{"family":"Holland","given":"Daniel S"},{"family":"Punt","given":"André E"}],"issued":{"date-parts":[["2021"]]}}},{"id":9,"uris":["http://zotero.org/users/local/LJpMI5ZK/items/UZEBI4HX"],"itemData":{"id":9,"type":"article-journal","container-title":"Nature","issue":"7298","note":"publisher: Nature Publishing Group","page":"609–612","title":"Population diversity and the portfolio effect in an exploited species","volume":"465","author":[{"family":"Schindler","given":"Daniel E"},{"family":"Hilborn","given":"Ray"},{"family":"Chasco","given":"Brandon"},{"family":"Boatright","given":"Christopher P"},{"family":"Quinn","given":"Thomas P"},{"family":"Rogers","given":"Lauren A"},{"family":"Webster","given":"Michael S"}],"issued":{"date-parts":[["2010"]]}}}],"schema":"https://github.com/citation-style-language/schema/raw/master/csl-citation.json"} </w:instrText>
      </w:r>
      <w:r w:rsidRPr="009903FF">
        <w:fldChar w:fldCharType="separate"/>
      </w:r>
      <w:r w:rsidR="000558EB" w:rsidRPr="0000150B">
        <w:rPr>
          <w:lang w:val="fr-FR"/>
          <w:rPrChange w:id="68" w:author="Sean Hardison" w:date="2024-04-23T14:43:00Z" w16du:dateUtc="2024-04-23T20:43:00Z">
            <w:rPr/>
          </w:rPrChange>
        </w:rPr>
        <w:t>(Hilborn et al., 2003; Moore et al., 2021; Nesbitt &amp; Moore, 2016; Oken et al., 2021; Schindler et al., 2010)</w:t>
      </w:r>
      <w:r w:rsidRPr="009903FF">
        <w:fldChar w:fldCharType="end"/>
      </w:r>
      <w:r w:rsidRPr="0000150B">
        <w:rPr>
          <w:lang w:val="fr-FR"/>
          <w:rPrChange w:id="69" w:author="Sean Hardison" w:date="2024-04-23T14:43:00Z" w16du:dateUtc="2024-04-23T20:43:00Z">
            <w:rPr/>
          </w:rPrChange>
        </w:rPr>
        <w:t xml:space="preserve">. </w:t>
      </w:r>
      <w:r w:rsidRPr="009903FF">
        <w:t xml:space="preserve">Similarly, seasonal (within-year) compensatory dynamics among stocks extend fishing seasons as harvestable biomass remains accessible to fishers for longer </w:t>
      </w:r>
      <w:r w:rsidRPr="009903FF">
        <w:fldChar w:fldCharType="begin"/>
      </w:r>
      <w:r w:rsidRPr="009903FF">
        <w:instrText xml:space="preserve"> ADDIN ZOTERO_ITEM CSL_CITATION {"citationID":"74MAVFjL","properties":{"formattedCitation":"(Nesbitt &amp; Moore, 2016; Schindler et al., 2010)","plainCitation":"(Nesbitt &amp; Moore, 2016; Schindler et al., 2010)","noteIndex":0},"citationItems":[{"id":81,"uris":["http://zotero.org/users/local/LJpMI5ZK/items/MWFE4ZIY"],"itemData":{"id":81,"type":"article-journal","container-title":"Journal of applied ecology","issue":"5","note":"publisher: Wiley Online Library","page":"1489–1499","title":"Species and population diversity in Pacific salmon fisheries underpin indigenous food security","volume":"53","author":[{"family":"Nesbitt","given":"Holly K"},{"family":"Moore","given":"Jonathan W"}],"issued":{"date-parts":[["2016"]]}}},{"id":9,"uris":["http://zotero.org/users/local/LJpMI5ZK/items/UZEBI4HX"],"itemData":{"id":9,"type":"article-journal","container-title":"Nature","issue":"7298","note":"publisher: Nature Publishing Group","page":"609–612","title":"Population diversity and the portfolio effect in an exploited species","volume":"465","author":[{"family":"Schindler","given":"Daniel E"},{"family":"Hilborn","given":"Ray"},{"family":"Chasco","given":"Brandon"},{"family":"Boatright","given":"Christopher P"},{"family":"Quinn","given":"Thomas P"},{"family":"Rogers","given":"Lauren A"},{"family":"Webster","given":"Michael S"}],"issued":{"date-parts":[["2010"]]}}}],"schema":"https://github.com/citation-style-language/schema/raw/master/csl-citation.json"} </w:instrText>
      </w:r>
      <w:r w:rsidRPr="009903FF">
        <w:fldChar w:fldCharType="separate"/>
      </w:r>
      <w:r w:rsidRPr="009903FF">
        <w:t>(Nesbitt &amp; Moore, 2016; Schindler et al., 2010)</w:t>
      </w:r>
      <w:r w:rsidRPr="009903FF">
        <w:fldChar w:fldCharType="end"/>
      </w:r>
      <w:r w:rsidRPr="009903FF">
        <w:t>. However, the stability imparted to the fishery portfolio by stock population asynchrony is mediated by fisher behaviors in response to regulatory and economic factors. For example, if the harvest of a particular stock is limited due to management regulations</w:t>
      </w:r>
      <w:ins w:id="70" w:author="Sean Hardison" w:date="2024-04-26T09:43:00Z" w16du:dateUtc="2024-04-26T15:43:00Z">
        <w:r w:rsidR="00CD7622">
          <w:t xml:space="preserve"> (e.g., an</w:t>
        </w:r>
      </w:ins>
      <w:ins w:id="71" w:author="Robert J. Latour" w:date="2024-03-27T08:47:00Z">
        <w:del w:id="72" w:author="Sean Hardison" w:date="2024-04-26T09:43:00Z" w16du:dateUtc="2024-04-26T15:43:00Z">
          <w:r w:rsidR="00154132" w:rsidDel="00CD7622">
            <w:delText xml:space="preserve"> such as</w:delText>
          </w:r>
        </w:del>
        <w:r w:rsidR="00154132">
          <w:t xml:space="preserve"> inability </w:t>
        </w:r>
      </w:ins>
      <w:del w:id="73" w:author="Robert J. Latour" w:date="2024-03-27T08:47:00Z">
        <w:r w:rsidRPr="009903FF" w:rsidDel="00154132">
          <w:delText>, if many fishers are unable</w:delText>
        </w:r>
      </w:del>
      <w:del w:id="74" w:author="Robert J. Latour" w:date="2024-03-27T08:48:00Z">
        <w:r w:rsidRPr="009903FF" w:rsidDel="00154132">
          <w:delText xml:space="preserve"> </w:delText>
        </w:r>
      </w:del>
      <w:r w:rsidRPr="009903FF">
        <w:t>to attain licenses to target a particular stock</w:t>
      </w:r>
      <w:ins w:id="75" w:author="Sean Hardison" w:date="2024-04-26T09:43:00Z" w16du:dateUtc="2024-04-26T15:43:00Z">
        <w:r w:rsidR="00CD7622">
          <w:t xml:space="preserve"> or seasonal closures)</w:t>
        </w:r>
      </w:ins>
      <w:r w:rsidRPr="009903FF">
        <w:t xml:space="preserve">, </w:t>
      </w:r>
      <w:ins w:id="76" w:author="Sean Hardison" w:date="2024-04-26T09:41:00Z" w16du:dateUtc="2024-04-26T15:41:00Z">
        <w:r w:rsidR="00CD7622">
          <w:t xml:space="preserve">if fishers are specialized in the harvest of a particular stock, </w:t>
        </w:r>
      </w:ins>
      <w:r w:rsidRPr="009903FF">
        <w:t>or if diversifying across stocks is cost prohibitive</w:t>
      </w:r>
      <w:ins w:id="77" w:author="Sean Hardison" w:date="2024-04-26T09:41:00Z" w16du:dateUtc="2024-04-26T15:41:00Z">
        <w:r w:rsidR="00CD7622">
          <w:t xml:space="preserve"> </w:t>
        </w:r>
      </w:ins>
      <w:ins w:id="78" w:author="Sean Hardison" w:date="2024-04-26T09:42:00Z" w16du:dateUtc="2024-04-26T15:42:00Z">
        <w:r w:rsidR="00CD7622">
          <w:lastRenderedPageBreak/>
          <w:t>or</w:t>
        </w:r>
      </w:ins>
      <w:ins w:id="79" w:author="Sean Hardison" w:date="2024-04-26T09:32:00Z" w16du:dateUtc="2024-04-26T15:32:00Z">
        <w:r w:rsidR="00A14ECF">
          <w:t xml:space="preserve"> </w:t>
        </w:r>
      </w:ins>
      <w:del w:id="80" w:author="Sean Hardison" w:date="2024-04-26T09:32:00Z" w16du:dateUtc="2024-04-26T15:32:00Z">
        <w:r w:rsidRPr="009903FF" w:rsidDel="00A14ECF">
          <w:delText xml:space="preserve"> or </w:delText>
        </w:r>
      </w:del>
      <w:r w:rsidRPr="009903FF">
        <w:t xml:space="preserve">not </w:t>
      </w:r>
      <w:commentRangeStart w:id="81"/>
      <w:commentRangeStart w:id="82"/>
      <w:r w:rsidRPr="009903FF">
        <w:t>profitable</w:t>
      </w:r>
      <w:del w:id="83" w:author="Sean Hardison" w:date="2024-04-26T09:33:00Z" w16du:dateUtc="2024-04-26T15:33:00Z">
        <w:r w:rsidRPr="009903FF" w:rsidDel="00A14ECF">
          <w:delText xml:space="preserve"> </w:delText>
        </w:r>
      </w:del>
      <w:commentRangeEnd w:id="81"/>
      <w:r w:rsidR="00154132">
        <w:rPr>
          <w:rStyle w:val="CommentReference"/>
        </w:rPr>
        <w:commentReference w:id="81"/>
      </w:r>
      <w:commentRangeEnd w:id="82"/>
      <w:r w:rsidR="00CD7622">
        <w:rPr>
          <w:rStyle w:val="CommentReference"/>
        </w:rPr>
        <w:commentReference w:id="82"/>
      </w:r>
      <w:ins w:id="84" w:author="Sean Hardison" w:date="2024-04-26T09:33:00Z" w16du:dateUtc="2024-04-26T15:33:00Z">
        <w:r w:rsidR="00A14ECF">
          <w:t xml:space="preserve">  </w:t>
        </w:r>
      </w:ins>
      <w:r w:rsidRPr="009903FF">
        <w:fldChar w:fldCharType="begin"/>
      </w:r>
      <w:r w:rsidRPr="009903FF">
        <w:instrText xml:space="preserve"> ADDIN ZOTERO_ITEM CSL_CITATION {"citationID":"uKWzAnFI","properties":{"formattedCitation":"(Kasperski &amp; Holland, 2013; Sethi et al., 2014)","plainCitation":"(Kasperski &amp; Holland, 2013; Sethi et al., 2014)","noteIndex":0},"citationItems":[{"id":61,"uris":["http://zotero.org/users/local/LJpMI5ZK/items/Z2J9QCPB"],"itemData":{"id":61,"type":"article-journal","container-title":"Proceedings of the National Academy of Sciences","issue":"6","note":"publisher: National Acad Sciences","page":"2076–2081","title":"Income diversification and risk for fishermen","volume":"110","author":[{"family":"Kasperski","given":"Stephen"},{"family":"Holland","given":"Daniel S"}],"issued":{"date-parts":[["2013"]]}}},{"id":106,"uris":["http://zotero.org/users/local/LJpMI5ZK/items/ACSTXBMP"],"itemData":{"id":106,"type":"article-journal","container-title":"Marine Policy","note":"publisher: Elsevier","page":"134–141","title":"Alaskan fishing community revenues and the stabilizing role of fishing portfolios","volume":"48","author":[{"family":"Sethi","given":"Suresh Andrew"},{"family":"Reimer","given":"Matthew"},{"family":"Knapp","given":"Gunnar"}],"issued":{"date-parts":[["2014"]]}}}],"schema":"https://github.com/citation-style-language/schema/raw/master/csl-citation.json"} </w:instrText>
      </w:r>
      <w:r w:rsidRPr="009903FF">
        <w:fldChar w:fldCharType="separate"/>
      </w:r>
      <w:r w:rsidRPr="009903FF">
        <w:t>(Kasperski &amp; Holland, 2013; Sethi et al., 2014)</w:t>
      </w:r>
      <w:r w:rsidRPr="009903FF">
        <w:fldChar w:fldCharType="end"/>
      </w:r>
      <w:r w:rsidRPr="009903FF">
        <w:t>,</w:t>
      </w:r>
      <w:r>
        <w:t xml:space="preserve"> stability</w:t>
      </w:r>
      <w:r w:rsidRPr="009903FF">
        <w:t xml:space="preserve"> </w:t>
      </w:r>
      <w:r>
        <w:t xml:space="preserve">may arise not from inherent </w:t>
      </w:r>
      <w:r w:rsidRPr="009903FF">
        <w:t>asynchrony in the population dynamics of targeted stocks</w:t>
      </w:r>
      <w:r>
        <w:t>, but rather from societal</w:t>
      </w:r>
      <w:r w:rsidRPr="009903FF">
        <w:t xml:space="preserve"> changes in how fishing effort is distributed across stocks</w:t>
      </w:r>
      <w:r>
        <w:t>. We note that these processes are not mutually exclusive, and in fact may operate in tandem to further</w:t>
      </w:r>
      <w:ins w:id="85" w:author="Sean Hardison" w:date="2024-05-22T07:27:00Z" w16du:dateUtc="2024-05-22T15:27:00Z">
        <w:r w:rsidR="00FF0D75">
          <w:t xml:space="preserve"> impact</w:t>
        </w:r>
      </w:ins>
      <w:del w:id="86" w:author="Sean Hardison" w:date="2024-05-22T07:27:00Z" w16du:dateUtc="2024-05-22T15:27:00Z">
        <w:r w:rsidDel="00FF0D75">
          <w:delText xml:space="preserve"> bolster</w:delText>
        </w:r>
      </w:del>
      <w:r>
        <w:t xml:space="preserve"> fisheries stability.</w:t>
      </w:r>
      <w:r w:rsidRPr="009903FF">
        <w:t xml:space="preserve">  </w:t>
      </w:r>
    </w:p>
    <w:p w14:paraId="76811FA1" w14:textId="3595E60A" w:rsidR="002845D8" w:rsidRPr="009903FF" w:rsidRDefault="002845D8" w:rsidP="002845D8">
      <w:pPr>
        <w:spacing w:line="480" w:lineRule="auto"/>
        <w:ind w:firstLine="720"/>
      </w:pPr>
      <w:r w:rsidRPr="009903FF">
        <w:t xml:space="preserve">In this study, we tested the hypothesis that within-year asynchrony in commercial fishing harvest portfolios is driven by within-year asynchrony among the species comprising the harvest portfolio. To accomplish this, we partitioned asynchrony into compensatory and statistical averaging effects among species and </w:t>
      </w:r>
      <w:r>
        <w:t xml:space="preserve">then among </w:t>
      </w:r>
      <w:r w:rsidRPr="009903FF">
        <w:t xml:space="preserve">harvests. We predicted that seasonal compensation in population dynamics would be positively associated with the seasonal compensation of harvests. We then extended this analysis to test the hypothesis that within-year harvest asynchrony increased within-year fishery economic stability and the overall value of the harvest </w:t>
      </w:r>
      <w:commentRangeStart w:id="87"/>
      <w:r w:rsidRPr="009903FF">
        <w:t>portfolio</w:t>
      </w:r>
      <w:commentRangeEnd w:id="87"/>
      <w:r w:rsidR="00A14ECF">
        <w:rPr>
          <w:rStyle w:val="CommentReference"/>
        </w:rPr>
        <w:commentReference w:id="87"/>
      </w:r>
      <w:r w:rsidRPr="009903FF">
        <w:t>.</w:t>
      </w:r>
    </w:p>
    <w:p w14:paraId="52A74DE3" w14:textId="77777777" w:rsidR="002845D8" w:rsidRPr="009903FF" w:rsidRDefault="002845D8" w:rsidP="002845D8">
      <w:pPr>
        <w:spacing w:line="480" w:lineRule="auto"/>
        <w:ind w:firstLine="720"/>
      </w:pPr>
      <w:r w:rsidRPr="009903FF">
        <w:t>We explored these hypotheses within communities of demersal finfish and the associated commercial fisheries in the mainstem of Chesapeake Bay, USA (Fig. 2). The Chesapeake Bay (hereafter, ‘the Bay’) is among the largest and most economically and ecologically valuable estuaries in the world</w:t>
      </w:r>
      <w:r>
        <w:t xml:space="preserve"> and</w:t>
      </w:r>
      <w:r w:rsidRPr="009903FF">
        <w:t xml:space="preserve"> supports </w:t>
      </w:r>
      <w:r>
        <w:t xml:space="preserve">numerous economically and culturally valuable fisheries </w:t>
      </w:r>
      <w:r w:rsidRPr="009903FF">
        <w:fldChar w:fldCharType="begin"/>
      </w:r>
      <w:r w:rsidRPr="009903FF">
        <w:instrText xml:space="preserve"> ADDIN ZOTERO_ITEM CSL_CITATION {"citationID":"tkvjdQvw","properties":{"formattedCitation":"(Sanchirico et al., 2008)","plainCitation":"(Sanchirico et al., 2008)","noteIndex":0},"citationItems":[{"id":21,"uris":["http://zotero.org/users/local/LJpMI5ZK/items/YM7PRHKH"],"itemData":{"id":21,"type":"article-journal","container-title":"Ecological Economics","issue":"3","note":"publisher: Elsevier","page":"586–596","title":"An empirical approach to ecosystem-based fishery management","volume":"64","author":[{"family":"Sanchirico","given":"James N"},{"family":"Smith","given":"Martin D"},{"family":"Lipton","given":"Douglas W"}],"issued":{"date-parts":[["2008"]]}}}],"schema":"https://github.com/citation-style-language/schema/raw/master/csl-citation.json"} </w:instrText>
      </w:r>
      <w:r w:rsidRPr="009903FF">
        <w:fldChar w:fldCharType="separate"/>
      </w:r>
      <w:r w:rsidRPr="009903FF">
        <w:t>(Sanchirico et al., 2008)</w:t>
      </w:r>
      <w:r w:rsidRPr="009903FF">
        <w:fldChar w:fldCharType="end"/>
      </w:r>
      <w:r w:rsidRPr="009903FF">
        <w:t xml:space="preserve">. Like many other temperate estuaries, fishes in the Bay are transient and migrate into and out of the estuary seasonally </w:t>
      </w:r>
      <w:r w:rsidRPr="009903FF">
        <w:fldChar w:fldCharType="begin"/>
      </w:r>
      <w:r w:rsidRPr="009903FF">
        <w:instrText xml:space="preserve"> ADDIN ZOTERO_ITEM CSL_CITATION {"citationID":"HTxXLRMh","properties":{"formattedCitation":"(Buchheister et al., 2013; Schonfeld et al., 2022a)","plainCitation":"(Buchheister et al., 2013; Schonfeld et al., 2022a)","dontUpdate":true,"noteIndex":0},"citationItems":[{"id":33,"uris":["http://zotero.org/users/local/LJpMI5ZK/items/ITRQPPCB"],"itemData":{"id":33,"type":"article-journal","container-title":"Marine Ecology Progress Series","page":"161–180","title":"Patterns and drivers of the demersal fish community of Chesapeake Bay","volume":"481","author":[{"family":"Buchheister","given":"Andre"},{"family":"Bonzek","given":"Christopher F"},{"family":"Gartland","given":"James"},{"family":"Latour","given":"Robert J"}],"issued":{"date-parts":[["2013"]]}}},{"id":63,"uris":["http://zotero.org/users/local/LJpMI5ZK/items/XM4VA2IB"],"itemData":{"id":63,"type":"article-journal","container-title":"Fisheries Oceanography","issue":"6","note":"publisher: Wiley Online Library","page":"615–628","title":"Spatial differences in estuarine utilization by seasonally resident species in Mid-Atlantic Bight, USA","volume":"31","author":[{"family":"Schonfeld","given":"Adena J"},{"family":"Gartland","given":"James"},{"family":"Latour","given":"Robert J"}],"issued":{"date-parts":[["2022"]]}}}],"schema":"https://github.com/citation-style-language/schema/raw/master/csl-citation.json"} </w:instrText>
      </w:r>
      <w:r w:rsidRPr="009903FF">
        <w:fldChar w:fldCharType="separate"/>
      </w:r>
      <w:r w:rsidRPr="009903FF">
        <w:t>(Buchheister et al., 2013; Schonfeld et al., 2022)</w:t>
      </w:r>
      <w:r w:rsidRPr="009903FF">
        <w:fldChar w:fldCharType="end"/>
      </w:r>
      <w:r w:rsidRPr="009903FF">
        <w:t xml:space="preserve">. The fish community in the Bay is also heavily structured by salinity, with distinct communities dominating more saline waters near the mouth versus those in the comparably fresher headwaters </w:t>
      </w:r>
      <w:r w:rsidRPr="009903FF">
        <w:fldChar w:fldCharType="begin"/>
      </w:r>
      <w:r w:rsidRPr="009903FF">
        <w:instrText xml:space="preserve"> ADDIN ZOTERO_ITEM CSL_CITATION {"citationID":"PcK1ZRtK","properties":{"formattedCitation":"(Lefcheck et al., 2014)","plainCitation":"(Lefcheck et al., 2014)","noteIndex":0},"citationItems":[{"id":104,"uris":["http://zotero.org/users/local/LJpMI5ZK/items/XAXMVYWX"],"itemData":{"id":104,"type":"article-journal","container-title":"Ecosphere","issue":"2","note":"publisher: Wiley Online Library","page":"1–48","title":"Dimensions of biodiversity in Chesapeake Bay demersal fishes: patterns and drivers through space and time","volume":"5","author":[{"family":"Lefcheck","given":"Jonathan S"},{"family":"Buchheister","given":"Andre"},{"family":"Laumann","given":"Katie May"},{"family":"Stratton","given":"Mark A"},{"family":"Sobocinski","given":"Kathryn L"},{"family":"Chak","given":"Solomon TC"},{"family":"Clardy","given":"Todd R"},{"family":"Reynolds","given":"Pamela L"},{"family":"Latour","given":"Robert J"},{"family":"Duffy","given":"J Emmett"}],"issued":{"date-parts":[["2014"]]}}}],"schema":"https://github.com/citation-style-language/schema/raw/master/csl-citation.json"} </w:instrText>
      </w:r>
      <w:r w:rsidRPr="009903FF">
        <w:fldChar w:fldCharType="separate"/>
      </w:r>
      <w:r w:rsidRPr="009903FF">
        <w:t>(Lefcheck et al., 2014)</w:t>
      </w:r>
      <w:r w:rsidRPr="009903FF">
        <w:fldChar w:fldCharType="end"/>
      </w:r>
      <w:r w:rsidRPr="009903FF">
        <w:t>, and commercial fisheries operating in these regions fall under different management regimes</w:t>
      </w:r>
      <w:r>
        <w:t>, although several species within the portfolio of stocks are collectively overseen by a regional authority</w:t>
      </w:r>
      <w:r w:rsidRPr="009903FF">
        <w:t xml:space="preserve">. The relatively low estuarine diversity, </w:t>
      </w:r>
      <w:r>
        <w:t xml:space="preserve">naturally </w:t>
      </w:r>
      <w:r w:rsidRPr="009903FF">
        <w:t xml:space="preserve">asynchronous </w:t>
      </w:r>
      <w:r w:rsidRPr="009903FF">
        <w:lastRenderedPageBreak/>
        <w:t>dynamics among harvested species</w:t>
      </w:r>
      <w:r>
        <w:t xml:space="preserve"> through time</w:t>
      </w:r>
      <w:r w:rsidRPr="009903FF">
        <w:t>, and</w:t>
      </w:r>
      <w:r>
        <w:t xml:space="preserve"> well-documented</w:t>
      </w:r>
      <w:r w:rsidRPr="009903FF">
        <w:t xml:space="preserve"> regulatory structuring along a prominent spatial environmental gradient make the Chesapeake Bay an ideal test case for evaluating how asynchrony among populations of exploited species relates to asynchrony in dependent </w:t>
      </w:r>
      <w:commentRangeStart w:id="88"/>
      <w:r w:rsidRPr="009903FF">
        <w:t>fisheries</w:t>
      </w:r>
      <w:commentRangeEnd w:id="88"/>
      <w:r w:rsidR="00A14ECF">
        <w:rPr>
          <w:rStyle w:val="CommentReference"/>
        </w:rPr>
        <w:commentReference w:id="88"/>
      </w:r>
      <w:r w:rsidRPr="009903FF">
        <w:t>.</w:t>
      </w:r>
    </w:p>
    <w:p w14:paraId="7763D49A" w14:textId="77777777" w:rsidR="002845D8" w:rsidRPr="009903FF" w:rsidRDefault="002845D8" w:rsidP="002845D8">
      <w:pPr>
        <w:pStyle w:val="Heading2"/>
        <w:spacing w:line="480" w:lineRule="auto"/>
        <w:rPr>
          <w:rFonts w:cs="Times New Roman"/>
        </w:rPr>
      </w:pPr>
      <w:bookmarkStart w:id="89" w:name="_Toc157474500"/>
      <w:r w:rsidRPr="009903FF">
        <w:rPr>
          <w:rFonts w:cs="Times New Roman"/>
        </w:rPr>
        <w:t>Methods</w:t>
      </w:r>
      <w:bookmarkEnd w:id="89"/>
    </w:p>
    <w:p w14:paraId="4BE021AA" w14:textId="424C10F4" w:rsidR="002845D8" w:rsidRPr="009903FF" w:rsidRDefault="002845D8" w:rsidP="002845D8">
      <w:pPr>
        <w:pStyle w:val="Heading3"/>
        <w:spacing w:line="480" w:lineRule="auto"/>
      </w:pPr>
      <w:bookmarkStart w:id="90" w:name="_Toc157474501"/>
      <w:r w:rsidRPr="009903FF">
        <w:rPr>
          <w:rFonts w:cs="Times New Roman"/>
        </w:rPr>
        <w:t>Methods overview</w:t>
      </w:r>
      <w:bookmarkEnd w:id="90"/>
    </w:p>
    <w:p w14:paraId="70784B0D" w14:textId="05B0E423" w:rsidR="002845D8" w:rsidRPr="009903FF" w:rsidRDefault="002845D8" w:rsidP="002845D8">
      <w:pPr>
        <w:spacing w:line="480" w:lineRule="auto"/>
      </w:pPr>
      <w:r w:rsidRPr="009903FF">
        <w:tab/>
        <w:t>To test the hypotheses that within-year species asynchrony among targeted fishes in Chesapeake Bay led to within-year harvest asynchrony and harvest portfolio yield, stability, and economic value, we first developed monthly time series of species-specific total biomass estimates (“biomass indices”) for</w:t>
      </w:r>
      <w:r>
        <w:t xml:space="preserve"> six</w:t>
      </w:r>
      <w:r w:rsidRPr="009903FF">
        <w:t xml:space="preserve"> species of finfish commonly targeted by commercial fishing in the Maryland and Virginia regions of the Bay mainstem (Fig. 2). We used these indices to calculate within-year species asynchrony and its components—species compensation and species statistical averaging effects—within both regions.</w:t>
      </w:r>
    </w:p>
    <w:p w14:paraId="51E418D3" w14:textId="5E1FC63A" w:rsidR="002845D8" w:rsidRPr="009903FF" w:rsidRDefault="002845D8" w:rsidP="002845D8">
      <w:pPr>
        <w:spacing w:line="480" w:lineRule="auto"/>
        <w:ind w:firstLine="720"/>
      </w:pPr>
      <w:r w:rsidRPr="009903FF">
        <w:t>We then used the total monthly harvests of these</w:t>
      </w:r>
      <w:r>
        <w:t xml:space="preserve"> six</w:t>
      </w:r>
      <w:r w:rsidRPr="009903FF">
        <w:t xml:space="preserve"> species from the mainstem of the Bay in Maryland and Virginia to calculate harvest asynchrony and its components—harvest compensation and harvest statistical averaging effects. Next, we related seasonal species compensation and statistical averaging effects to seasonal harvest compensation and statistical averaging effects using structural equation models (SEMs). We predicted that harvest and species compensation would be positively associated given strong seasonal patterns in fish abundances in the Bay and the expectation that seasonal harvests from these species would correlate with their seasonal abundances. In Maryland, the striped bass (</w:t>
      </w:r>
      <w:r w:rsidRPr="009903FF">
        <w:rPr>
          <w:i/>
          <w:iCs/>
        </w:rPr>
        <w:t>Morone saxatilis</w:t>
      </w:r>
      <w:r w:rsidRPr="009903FF">
        <w:t>) fishery is closed for part of the year, so we expected that harvest diversification outside of striped bass during this closure would increase harvest asynchrony.</w:t>
      </w:r>
    </w:p>
    <w:p w14:paraId="36992E18" w14:textId="2E72CB95" w:rsidR="002845D8" w:rsidRPr="009903FF" w:rsidRDefault="002845D8" w:rsidP="002845D8">
      <w:pPr>
        <w:spacing w:line="480" w:lineRule="auto"/>
        <w:ind w:firstLine="720"/>
      </w:pPr>
      <w:r w:rsidRPr="009903FF">
        <w:lastRenderedPageBreak/>
        <w:t xml:space="preserve"> Lastly, we summed harvest yields and harvest values across species </w:t>
      </w:r>
      <w:proofErr w:type="gramStart"/>
      <w:r w:rsidRPr="009903FF">
        <w:t>within-years</w:t>
      </w:r>
      <w:proofErr w:type="gramEnd"/>
      <w:r w:rsidRPr="009903FF">
        <w:t xml:space="preserve"> to create monthly indices of portfolio harvests and value. We used these indices to calculate annual harvest yield and value stability, as well as total annual harvest yields and value. We extended the SEMs from the previous analysis to evaluate the indirect linkages between species asynchrony (partitioned as species compensation and statistical averaging effects) and harvest portfolio yield, stability, and economic value. We identified that commercial fishing effort declined over the study period, and so </w:t>
      </w:r>
      <w:commentRangeStart w:id="91"/>
      <w:commentRangeStart w:id="92"/>
      <w:r w:rsidRPr="009903FF">
        <w:t>we related an index of overall fishing effort to</w:t>
      </w:r>
      <w:del w:id="93" w:author="Sean Hardison" w:date="2024-05-22T07:32:00Z" w16du:dateUtc="2024-05-22T15:32:00Z">
        <w:r w:rsidRPr="009903FF" w:rsidDel="007F199D">
          <w:delText xml:space="preserve"> the components of</w:delText>
        </w:r>
      </w:del>
      <w:r w:rsidRPr="009903FF">
        <w:t xml:space="preserve"> harvest asynchrony in SEMs.</w:t>
      </w:r>
      <w:commentRangeEnd w:id="91"/>
      <w:r w:rsidR="0000150B">
        <w:rPr>
          <w:rStyle w:val="CommentReference"/>
        </w:rPr>
        <w:commentReference w:id="91"/>
      </w:r>
      <w:commentRangeEnd w:id="92"/>
      <w:r w:rsidR="002021FA">
        <w:rPr>
          <w:rStyle w:val="CommentReference"/>
        </w:rPr>
        <w:commentReference w:id="92"/>
      </w:r>
    </w:p>
    <w:p w14:paraId="2D8A2796" w14:textId="77777777" w:rsidR="002845D8" w:rsidRPr="009903FF" w:rsidRDefault="002845D8" w:rsidP="002845D8">
      <w:pPr>
        <w:pStyle w:val="Heading3"/>
        <w:spacing w:line="480" w:lineRule="auto"/>
        <w:rPr>
          <w:rFonts w:cs="Times New Roman"/>
        </w:rPr>
      </w:pPr>
      <w:bookmarkStart w:id="94" w:name="_Toc157474502"/>
      <w:r w:rsidRPr="009903FF">
        <w:rPr>
          <w:rFonts w:cs="Times New Roman"/>
        </w:rPr>
        <w:t xml:space="preserve">Fish community dynamics and commercial fishing in the </w:t>
      </w:r>
      <w:proofErr w:type="gramStart"/>
      <w:r w:rsidRPr="009903FF">
        <w:rPr>
          <w:rFonts w:cs="Times New Roman"/>
        </w:rPr>
        <w:t>Bay</w:t>
      </w:r>
      <w:bookmarkEnd w:id="94"/>
      <w:proofErr w:type="gramEnd"/>
    </w:p>
    <w:p w14:paraId="281D694E" w14:textId="500991FD" w:rsidR="002845D8" w:rsidRPr="009903FF" w:rsidRDefault="002845D8" w:rsidP="002845D8">
      <w:pPr>
        <w:spacing w:line="480" w:lineRule="auto"/>
        <w:ind w:firstLine="720"/>
      </w:pPr>
      <w:r w:rsidRPr="009903FF">
        <w:t>In the northern mainstem of the Chesapeake Bay (blue region in Fig. 2), fisheries management falls under the jurisdiction of the US state of Maryland (MD; via the Maryland Department of Natural Resources [MD-DNR]), and long-term average salinities within this region vary from fresh to mesohaline</w:t>
      </w:r>
      <w:del w:id="95" w:author="Sean Hardison" w:date="2024-05-22T07:48:00Z" w16du:dateUtc="2024-05-22T15:48:00Z">
        <w:r w:rsidRPr="009903FF" w:rsidDel="004D6A59">
          <w:delText xml:space="preserve"> (0–15</w:delText>
        </w:r>
      </w:del>
      <w:del w:id="96" w:author="Sean Hardison" w:date="2024-05-22T07:47:00Z" w16du:dateUtc="2024-05-22T15:47:00Z">
        <w:r w:rsidRPr="009903FF" w:rsidDel="004D6A59">
          <w:delText xml:space="preserve"> </w:delText>
        </w:r>
        <w:commentRangeStart w:id="97"/>
        <w:r w:rsidRPr="009903FF" w:rsidDel="004D6A59">
          <w:delText>PSU</w:delText>
        </w:r>
      </w:del>
      <w:commentRangeEnd w:id="97"/>
      <w:del w:id="98" w:author="Sean Hardison" w:date="2024-05-22T07:48:00Z" w16du:dateUtc="2024-05-22T15:48:00Z">
        <w:r w:rsidR="006F185A" w:rsidDel="004D6A59">
          <w:rPr>
            <w:rStyle w:val="CommentReference"/>
          </w:rPr>
          <w:commentReference w:id="97"/>
        </w:r>
        <w:r w:rsidRPr="009903FF" w:rsidDel="004D6A59">
          <w:delText>)</w:delText>
        </w:r>
      </w:del>
      <w:r w:rsidRPr="009903FF">
        <w:t xml:space="preserve"> with proximity to freshwater inputs to the north and west </w:t>
      </w:r>
      <w:r w:rsidRPr="009903FF">
        <w:fldChar w:fldCharType="begin"/>
      </w:r>
      <w:r w:rsidRPr="009903FF">
        <w:instrText xml:space="preserve"> ADDIN ZOTERO_ITEM CSL_CITATION {"citationID":"igOYyEPU","properties":{"formattedCitation":"(Harding et al., 2019)","plainCitation":"(Harding et al., 2019)","noteIndex":0},"citationItems":[{"id":66,"uris":["http://zotero.org/users/local/LJpMI5ZK/items/RWZUW5DD"],"itemData":{"id":66,"type":"article-journal","container-title":"Scientific Reports","issue":"1","note":"publisher: Nature Publishing Group","page":"1–19","title":"Long-term trends, current status, and transitions of water quality in Chesapeake Bay","volume":"9","author":[{"family":"Harding","given":"Lawrence W"},{"family":"Mallonee","given":"Michael E"},{"family":"Perry","given":"Elgin S"},{"family":"Miller","given":"W David"},{"family":"Adolf","given":"Jason E"},{"family":"Gallegos","given":"Charles L"},{"family":"Paerl","given":"Hans W"}],"issued":{"date-parts":[["2019"]]}}}],"schema":"https://github.com/citation-style-language/schema/raw/master/csl-citation.json"} </w:instrText>
      </w:r>
      <w:r w:rsidRPr="009903FF">
        <w:fldChar w:fldCharType="separate"/>
      </w:r>
      <w:r w:rsidRPr="009903FF">
        <w:t>(Harding et al., 2019)</w:t>
      </w:r>
      <w:r w:rsidRPr="009903FF">
        <w:fldChar w:fldCharType="end"/>
      </w:r>
      <w:r w:rsidRPr="009903FF">
        <w:t>. Demersal fish biomass in MD waters is dominated by anadromous white perch (</w:t>
      </w:r>
      <w:r w:rsidRPr="009903FF">
        <w:rPr>
          <w:i/>
          <w:iCs/>
        </w:rPr>
        <w:t>Morone americana</w:t>
      </w:r>
      <w:r w:rsidRPr="009903FF">
        <w:t>) and striped bass (</w:t>
      </w:r>
      <w:r w:rsidRPr="009903FF">
        <w:rPr>
          <w:i/>
          <w:iCs/>
        </w:rPr>
        <w:t>Morone saxatilis</w:t>
      </w:r>
      <w:r w:rsidRPr="009903FF">
        <w:t xml:space="preserve">), especially in spring prior to moving into Bay tributaries to spawn and in autumn when these fishes aggregate in deeper waters </w:t>
      </w:r>
      <w:r w:rsidRPr="009903FF">
        <w:fldChar w:fldCharType="begin"/>
      </w:r>
      <w:r w:rsidRPr="009903FF">
        <w:instrText xml:space="preserve"> ADDIN ZOTERO_ITEM CSL_CITATION {"citationID":"8MwVf3vn","properties":{"formattedCitation":"(Buchheister et al., 2013)","plainCitation":"(Buchheister et al., 2013)","noteIndex":0},"citationItems":[{"id":33,"uris":["http://zotero.org/users/local/LJpMI5ZK/items/ITRQPPCB"],"itemData":{"id":33,"type":"article-journal","container-title":"Marine Ecology Progress Series","page":"161–180","title":"Patterns and drivers of the demersal fish community of Chesapeake Bay","volume":"481","author":[{"family":"Buchheister","given":"Andre"},{"family":"Bonzek","given":"Christopher F"},{"family":"Gartland","given":"James"},{"family":"Latour","given":"Robert J"}],"issued":{"date-parts":[["2013"]]}}}],"schema":"https://github.com/citation-style-language/schema/raw/master/csl-citation.json"} </w:instrText>
      </w:r>
      <w:r w:rsidRPr="009903FF">
        <w:fldChar w:fldCharType="separate"/>
      </w:r>
      <w:r w:rsidRPr="009903FF">
        <w:t>(Buchheister et al., 2013)</w:t>
      </w:r>
      <w:r w:rsidRPr="009903FF">
        <w:fldChar w:fldCharType="end"/>
      </w:r>
      <w:r w:rsidRPr="009903FF">
        <w:t xml:space="preserve">. In the mainstem alone, </w:t>
      </w:r>
      <w:ins w:id="99" w:author="Sean Hardison" w:date="2024-04-26T09:46:00Z" w16du:dateUtc="2024-04-26T15:46:00Z">
        <w:r w:rsidR="00FC4649">
          <w:t xml:space="preserve">commercial </w:t>
        </w:r>
      </w:ins>
      <w:r w:rsidRPr="009903FF">
        <w:t>striped bass harvests in 2002–2018 were valued at $3.1 million USD per year</w:t>
      </w:r>
      <w:ins w:id="100" w:author="Sean Hardison" w:date="2024-05-22T07:39:00Z" w16du:dateUtc="2024-05-22T15:39:00Z">
        <w:r w:rsidR="00D33B5F">
          <w:t xml:space="preserve"> (annual average)</w:t>
        </w:r>
      </w:ins>
      <w:r w:rsidRPr="009903FF">
        <w:t>, making them the most valuable finfish harvested in this region, and white perch $276,000 USD per year, the third most valuable species (this study; data from MD-DNR). In the MD waters of Chesapeake Bay, commercial striped bass harvests are prohibited during the spring spawning season (March–May).</w:t>
      </w:r>
    </w:p>
    <w:p w14:paraId="0B5D9793" w14:textId="1E9504A5" w:rsidR="002845D8" w:rsidRPr="009903FF" w:rsidRDefault="002845D8" w:rsidP="002845D8">
      <w:pPr>
        <w:spacing w:line="480" w:lineRule="auto"/>
        <w:ind w:firstLine="720"/>
      </w:pPr>
      <w:r w:rsidRPr="009903FF">
        <w:lastRenderedPageBreak/>
        <w:t xml:space="preserve">In the southern mainstem of the Bay (orange region in Fig. 2), fisheries management falls to the </w:t>
      </w:r>
      <w:del w:id="101" w:author="Robert J. Latour" w:date="2024-03-27T08:58:00Z">
        <w:r w:rsidRPr="009903FF" w:rsidDel="006F185A">
          <w:delText xml:space="preserve">commonwealth </w:delText>
        </w:r>
      </w:del>
      <w:ins w:id="102" w:author="Robert J. Latour" w:date="2024-03-27T08:58:00Z">
        <w:r w:rsidR="006F185A">
          <w:t>C</w:t>
        </w:r>
        <w:r w:rsidR="006F185A" w:rsidRPr="009903FF">
          <w:t xml:space="preserve">ommonwealth </w:t>
        </w:r>
      </w:ins>
      <w:r w:rsidRPr="009903FF">
        <w:t xml:space="preserve">of Virginia (VA; via the Virginia Marine Resources Commission [VMRC]). Salinities in this region increase to </w:t>
      </w:r>
      <w:proofErr w:type="spellStart"/>
      <w:r w:rsidRPr="009903FF">
        <w:t>euhaline</w:t>
      </w:r>
      <w:proofErr w:type="spellEnd"/>
      <w:r w:rsidRPr="009903FF">
        <w:t xml:space="preserve"> at the interface of the Bay and Atlantic Ocean, and demersal fish biomass is frequently dominated by species that seasonally migrate onto the adjacent continental shelf to spawn </w:t>
      </w:r>
      <w:r w:rsidRPr="009903FF">
        <w:fldChar w:fldCharType="begin"/>
      </w:r>
      <w:r w:rsidRPr="009903FF">
        <w:instrText xml:space="preserve"> ADDIN ZOTERO_ITEM CSL_CITATION {"citationID":"TmraaUTQ","properties":{"formattedCitation":"(Buchheister et al., 2013)","plainCitation":"(Buchheister et al., 2013)","noteIndex":0},"citationItems":[{"id":33,"uris":["http://zotero.org/users/local/LJpMI5ZK/items/ITRQPPCB"],"itemData":{"id":33,"type":"article-journal","container-title":"Marine Ecology Progress Series","page":"161–180","title":"Patterns and drivers of the demersal fish community of Chesapeake Bay","volume":"481","author":[{"family":"Buchheister","given":"Andre"},{"family":"Bonzek","given":"Christopher F"},{"family":"Gartland","given":"James"},{"family":"Latour","given":"Robert J"}],"issued":{"date-parts":[["2013"]]}}}],"schema":"https://github.com/citation-style-language/schema/raw/master/csl-citation.json"} </w:instrText>
      </w:r>
      <w:r w:rsidRPr="009903FF">
        <w:fldChar w:fldCharType="separate"/>
      </w:r>
      <w:r w:rsidRPr="009903FF">
        <w:t>(Buchheister et al., 2013)</w:t>
      </w:r>
      <w:r w:rsidRPr="009903FF">
        <w:fldChar w:fldCharType="end"/>
      </w:r>
      <w:r w:rsidRPr="009903FF">
        <w:t>. These species include the major fishery targets Atlantic croaker (</w:t>
      </w:r>
      <w:proofErr w:type="spellStart"/>
      <w:r w:rsidRPr="009903FF">
        <w:rPr>
          <w:i/>
          <w:iCs/>
        </w:rPr>
        <w:t>Micropogonis</w:t>
      </w:r>
      <w:proofErr w:type="spellEnd"/>
      <w:r w:rsidRPr="009903FF">
        <w:rPr>
          <w:i/>
          <w:iCs/>
        </w:rPr>
        <w:t xml:space="preserve"> undulatus</w:t>
      </w:r>
      <w:r w:rsidRPr="009903FF">
        <w:t>) and spot (</w:t>
      </w:r>
      <w:proofErr w:type="spellStart"/>
      <w:r w:rsidRPr="009903FF">
        <w:rPr>
          <w:i/>
          <w:iCs/>
        </w:rPr>
        <w:t>Leiostomus</w:t>
      </w:r>
      <w:proofErr w:type="spellEnd"/>
      <w:r w:rsidRPr="009903FF">
        <w:rPr>
          <w:i/>
          <w:iCs/>
        </w:rPr>
        <w:t xml:space="preserve"> </w:t>
      </w:r>
      <w:proofErr w:type="spellStart"/>
      <w:r w:rsidRPr="009903FF">
        <w:rPr>
          <w:i/>
          <w:iCs/>
        </w:rPr>
        <w:t>xanthurus</w:t>
      </w:r>
      <w:proofErr w:type="spellEnd"/>
      <w:r w:rsidRPr="009903FF">
        <w:t xml:space="preserve">), whose biomasses tend to peak in the spring and summer following the migration and recruitment of adults and young-of-the-year fish into the Bay from the continental shelf, as well as the </w:t>
      </w:r>
      <w:proofErr w:type="spellStart"/>
      <w:r w:rsidRPr="009903FF">
        <w:t>ontogenic</w:t>
      </w:r>
      <w:proofErr w:type="spellEnd"/>
      <w:r w:rsidRPr="009903FF">
        <w:t xml:space="preserve"> movement of juveniles from shallow Bay nurseries to the Bay mainstem </w:t>
      </w:r>
      <w:r w:rsidRPr="009903FF">
        <w:fldChar w:fldCharType="begin"/>
      </w:r>
      <w:r w:rsidRPr="009903FF">
        <w:instrText xml:space="preserve"> ADDIN ZOTERO_ITEM CSL_CITATION {"citationID":"Ewxq5vTo","properties":{"formattedCitation":"(Buchheister et al., 2013)","plainCitation":"(Buchheister et al., 2013)","noteIndex":0},"citationItems":[{"id":33,"uris":["http://zotero.org/users/local/LJpMI5ZK/items/ITRQPPCB"],"itemData":{"id":33,"type":"article-journal","container-title":"Marine Ecology Progress Series","page":"161–180","title":"Patterns and drivers of the demersal fish community of Chesapeake Bay","volume":"481","author":[{"family":"Buchheister","given":"Andre"},{"family":"Bonzek","given":"Christopher F"},{"family":"Gartland","given":"James"},{"family":"Latour","given":"Robert J"}],"issued":{"date-parts":[["2013"]]}}}],"schema":"https://github.com/citation-style-language/schema/raw/master/csl-citation.json"} </w:instrText>
      </w:r>
      <w:r w:rsidRPr="009903FF">
        <w:fldChar w:fldCharType="separate"/>
      </w:r>
      <w:r w:rsidRPr="009903FF">
        <w:t>(Buchheister et al., 2013)</w:t>
      </w:r>
      <w:r w:rsidRPr="009903FF">
        <w:fldChar w:fldCharType="end"/>
      </w:r>
      <w:r w:rsidRPr="009903FF">
        <w:t>. In the VA mainstem, the three most valuable commercial finfish fisheries include Atlantic croaker (average harvest value in 2002–2018 was $2</w:t>
      </w:r>
      <w:commentRangeStart w:id="103"/>
      <w:r w:rsidRPr="009903FF">
        <w:t>.</w:t>
      </w:r>
      <w:ins w:id="104" w:author="Sean Hardison" w:date="2024-04-26T10:45:00Z" w16du:dateUtc="2024-04-26T16:45:00Z">
        <w:r w:rsidR="00861E21">
          <w:t>2</w:t>
        </w:r>
      </w:ins>
      <w:del w:id="105" w:author="Sean Hardison" w:date="2024-04-26T10:45:00Z" w16du:dateUtc="2024-04-26T16:45:00Z">
        <w:r w:rsidRPr="009903FF" w:rsidDel="00861E21">
          <w:delText>3</w:delText>
        </w:r>
      </w:del>
      <w:r w:rsidRPr="009903FF">
        <w:t xml:space="preserve"> </w:t>
      </w:r>
      <w:commentRangeEnd w:id="103"/>
      <w:r w:rsidR="00EA32DB">
        <w:rPr>
          <w:rStyle w:val="CommentReference"/>
        </w:rPr>
        <w:commentReference w:id="103"/>
      </w:r>
      <w:r w:rsidRPr="009903FF">
        <w:t>million USD/year), striped bass ($1.</w:t>
      </w:r>
      <w:ins w:id="106" w:author="Sean Hardison" w:date="2024-04-26T10:45:00Z" w16du:dateUtc="2024-04-26T16:45:00Z">
        <w:r w:rsidR="000B5FF9">
          <w:t>5</w:t>
        </w:r>
      </w:ins>
      <w:del w:id="107" w:author="Sean Hardison" w:date="2024-04-26T10:45:00Z" w16du:dateUtc="2024-04-26T16:45:00Z">
        <w:r w:rsidRPr="009903FF" w:rsidDel="000B5FF9">
          <w:delText>6</w:delText>
        </w:r>
      </w:del>
      <w:r w:rsidRPr="009903FF">
        <w:t>5 million USD/year), and spot ($1.2</w:t>
      </w:r>
      <w:ins w:id="108" w:author="Sean Hardison" w:date="2024-04-26T10:46:00Z" w16du:dateUtc="2024-04-26T16:46:00Z">
        <w:r w:rsidR="000B5FF9">
          <w:t>4</w:t>
        </w:r>
      </w:ins>
      <w:del w:id="109" w:author="Sean Hardison" w:date="2024-04-26T10:46:00Z" w16du:dateUtc="2024-04-26T16:46:00Z">
        <w:r w:rsidRPr="009903FF" w:rsidDel="000B5FF9">
          <w:delText>7</w:delText>
        </w:r>
      </w:del>
      <w:r w:rsidRPr="009903FF">
        <w:t xml:space="preserve"> million USD/year) (this study; data from VMRC). Regulations in the Bay prevent commercial harvest of Atlantic croaker prior to January 15 of each calendar year, striped bass prior to January 16, and spot prior to April 15 or after December 8. Given the unique regulatory, environmental, and ecological characteristics of the northern (MD) and southern (VA) regions of the Bay, we considered the ecosystems and fisheries in these regions to be distinct and analyzed them separately.</w:t>
      </w:r>
    </w:p>
    <w:p w14:paraId="208CABC2" w14:textId="77777777" w:rsidR="002845D8" w:rsidRPr="009903FF" w:rsidRDefault="002845D8" w:rsidP="002845D8">
      <w:pPr>
        <w:pStyle w:val="Heading3"/>
        <w:spacing w:line="480" w:lineRule="auto"/>
        <w:rPr>
          <w:rFonts w:cs="Times New Roman"/>
        </w:rPr>
      </w:pPr>
      <w:bookmarkStart w:id="110" w:name="_Toc157474503"/>
      <w:r w:rsidRPr="009903FF">
        <w:rPr>
          <w:rFonts w:cs="Times New Roman"/>
        </w:rPr>
        <w:t xml:space="preserve">Bottom-trawl survey and commercial harvest </w:t>
      </w:r>
      <w:proofErr w:type="gramStart"/>
      <w:r w:rsidRPr="009903FF">
        <w:rPr>
          <w:rFonts w:cs="Times New Roman"/>
        </w:rPr>
        <w:t>data</w:t>
      </w:r>
      <w:bookmarkEnd w:id="110"/>
      <w:proofErr w:type="gramEnd"/>
    </w:p>
    <w:p w14:paraId="4FA604A5" w14:textId="77777777" w:rsidR="002845D8" w:rsidRPr="009903FF" w:rsidRDefault="002845D8" w:rsidP="002845D8">
      <w:pPr>
        <w:spacing w:line="480" w:lineRule="auto"/>
      </w:pPr>
      <w:r w:rsidRPr="009903FF">
        <w:t xml:space="preserve"> </w:t>
      </w:r>
      <w:r w:rsidRPr="009903FF">
        <w:tab/>
        <w:t>In order to characterize demersal finfish population dynamics, we derived within-year biomass indices from the Chesapeake Bay Multispecies Monitoring and Assessment Program (</w:t>
      </w:r>
      <w:proofErr w:type="spellStart"/>
      <w:r w:rsidRPr="009903FF">
        <w:t>ChesMMAP</w:t>
      </w:r>
      <w:proofErr w:type="spellEnd"/>
      <w:r w:rsidRPr="009903FF">
        <w:t xml:space="preserve">) bottom trawl survey </w:t>
      </w:r>
      <w:commentRangeStart w:id="111"/>
      <w:r w:rsidRPr="009903FF">
        <w:fldChar w:fldCharType="begin"/>
      </w:r>
      <w:r w:rsidRPr="009903FF">
        <w:instrText xml:space="preserve"> ADDIN ZOTERO_ITEM CSL_CITATION {"citationID":"XWGNkSUm","properties":{"formattedCitation":"(Latour et al., 2003)","plainCitation":"(Latour et al., 2003)","noteIndex":0},"citationItems":[{"id":64,"uris":["http://zotero.org/users/local/LJpMI5ZK/items/MMRLJK79"],"itemData":{"id":64,"type":"article-journal","container-title":"Fisheries","issue":"9","note":"publisher: Taylor &amp; Francis","page":"10–22","title":"Toward ecosystem-based fisheries management: strategies for multispecies modeling and associated data requirements","volume":"28","author":[{"family":"Latour","given":"Robert J"},{"family":"Brush","given":"Mark J"},{"family":"Bonzek","given":"Christopher F"}],"issued":{"date-parts":[["2003"]]}}}],"schema":"https://github.com/citation-style-language/schema/raw/master/csl-citation.json"} </w:instrText>
      </w:r>
      <w:r w:rsidRPr="009903FF">
        <w:fldChar w:fldCharType="separate"/>
      </w:r>
      <w:r w:rsidRPr="009903FF">
        <w:t>(Latour et al., 2003)</w:t>
      </w:r>
      <w:r w:rsidRPr="009903FF">
        <w:fldChar w:fldCharType="end"/>
      </w:r>
      <w:commentRangeEnd w:id="111"/>
      <w:r w:rsidR="006F185A">
        <w:rPr>
          <w:rStyle w:val="CommentReference"/>
        </w:rPr>
        <w:commentReference w:id="111"/>
      </w:r>
      <w:r w:rsidRPr="009903FF">
        <w:t xml:space="preserve">. During 2002–2018, </w:t>
      </w:r>
      <w:proofErr w:type="spellStart"/>
      <w:r w:rsidRPr="009903FF">
        <w:t>ChesMMAP</w:t>
      </w:r>
      <w:proofErr w:type="spellEnd"/>
      <w:r w:rsidRPr="009903FF">
        <w:t xml:space="preserve"> cruises usually surveyed the entire Bay mainstem five times annually (targeting March, May, July, September, and November), sampling 300–400 locations per year. However, surveys in some </w:t>
      </w:r>
      <w:r w:rsidRPr="009903FF">
        <w:lastRenderedPageBreak/>
        <w:t xml:space="preserve">month-year combinations did not occur, and in others sample coverage was relatively sparse (detailed below). The survey followed a stratified random design within three depth ranges (3.0–9.1 m, 9.1–15.2 m, and &gt;15.2 m) </w:t>
      </w:r>
      <w:r w:rsidRPr="009903FF">
        <w:fldChar w:fldCharType="begin"/>
      </w:r>
      <w:r w:rsidRPr="009903FF">
        <w:instrText xml:space="preserve"> ADDIN ZOTERO_ITEM CSL_CITATION {"citationID":"UuW6SH2T","properties":{"formattedCitation":"(Buchheister et al., 2013; Latour et al., 2003)","plainCitation":"(Buchheister et al., 2013; Latour et al., 2003)","dontUpdate":true,"noteIndex":0},"citationItems":[{"id":33,"uris":["http://zotero.org/users/local/LJpMI5ZK/items/ITRQPPCB"],"itemData":{"id":33,"type":"article-journal","container-title":"Marine Ecology Progress Series","page":"161–180","title":"Patterns and drivers of the demersal fish community of Chesapeake Bay","volume":"481","author":[{"family":"Buchheister","given":"Andre"},{"family":"Bonzek","given":"Christopher F"},{"family":"Gartland","given":"James"},{"family":"Latour","given":"Robert J"}],"issued":{"date-parts":[["2013"]]}}},{"id":64,"uris":["http://zotero.org/users/local/LJpMI5ZK/items/MMRLJK79"],"itemData":{"id":64,"type":"article-journal","container-title":"Fisheries","issue":"9","note":"publisher: Taylor &amp; Francis","page":"10–22","title":"Toward ecosystem-based fisheries management: strategies for multispecies modeling and associated data requirements","volume":"28","author":[{"family":"Latour","given":"Robert J"},{"family":"Brush","given":"Mark J"},{"family":"Bonzek","given":"Christopher F"}],"issued":{"date-parts":[["2003"]]}}}],"schema":"https://github.com/citation-style-language/schema/raw/master/csl-citation.json"} </w:instrText>
      </w:r>
      <w:r w:rsidRPr="009903FF">
        <w:fldChar w:fldCharType="separate"/>
      </w:r>
      <w:r w:rsidRPr="009903FF">
        <w:t>(Buchheister et al., 2013)</w:t>
      </w:r>
      <w:r w:rsidRPr="009903FF">
        <w:fldChar w:fldCharType="end"/>
      </w:r>
      <w:r w:rsidRPr="009903FF">
        <w:t xml:space="preserve">. </w:t>
      </w:r>
    </w:p>
    <w:p w14:paraId="2F0D1F9C" w14:textId="6635AE61" w:rsidR="002845D8" w:rsidRPr="009903FF" w:rsidRDefault="002845D8" w:rsidP="002845D8">
      <w:pPr>
        <w:spacing w:line="480" w:lineRule="auto"/>
        <w:ind w:firstLine="720"/>
      </w:pPr>
      <w:r w:rsidRPr="009903FF">
        <w:t xml:space="preserve">We estimated biomass indices </w:t>
      </w:r>
      <w:del w:id="112" w:author="Sean Hardison" w:date="2024-04-26T13:20:00Z" w16du:dateUtc="2024-04-26T19:20:00Z">
        <w:r w:rsidRPr="009903FF" w:rsidDel="00DF172B">
          <w:delText xml:space="preserve">(see below) </w:delText>
        </w:r>
      </w:del>
      <w:r w:rsidRPr="009903FF">
        <w:t xml:space="preserve">for demersal finfishes that were both well-sampled by the bottom trawl survey </w:t>
      </w:r>
      <w:r w:rsidRPr="009903FF">
        <w:fldChar w:fldCharType="begin"/>
      </w:r>
      <w:r w:rsidRPr="009903FF">
        <w:instrText xml:space="preserve"> ADDIN ZOTERO_ITEM CSL_CITATION {"citationID":"Mr9HwFW7","properties":{"formattedCitation":"(Buchheister et al., 2013)","plainCitation":"(Buchheister et al., 2013)","dontUpdate":true,"noteIndex":0},"citationItems":[{"id":33,"uris":["http://zotero.org/users/local/LJpMI5ZK/items/ITRQPPCB"],"itemData":{"id":33,"type":"article-journal","container-title":"Marine Ecology Progress Series","page":"161–180","title":"Patterns and drivers of the demersal fish community of Chesapeake Bay","volume":"481","author":[{"family":"Buchheister","given":"Andre"},{"family":"Bonzek","given":"Christopher F"},{"family":"Gartland","given":"James"},{"family":"Latour","given":"Robert J"}],"issued":{"date-parts":[["2013"]]}}}],"schema":"https://github.com/citation-style-language/schema/raw/master/csl-citation.json"} </w:instrText>
      </w:r>
      <w:r w:rsidRPr="009903FF">
        <w:fldChar w:fldCharType="separate"/>
      </w:r>
      <w:r w:rsidRPr="009903FF">
        <w:rPr>
          <w:noProof/>
        </w:rPr>
        <w:t>(see Buchheister et al., 2013)</w:t>
      </w:r>
      <w:r w:rsidRPr="009903FF">
        <w:fldChar w:fldCharType="end"/>
      </w:r>
      <w:r w:rsidRPr="009903FF">
        <w:t xml:space="preserve"> and for whose cumulative commercial harvests made up &gt;90% of total harvest yield over the study period. In MD, these species included Atlantic croaker, striped bass, white perch,</w:t>
      </w:r>
      <w:r w:rsidRPr="009903FF" w:rsidDel="00E409A1">
        <w:t xml:space="preserve"> </w:t>
      </w:r>
      <w:r w:rsidRPr="009903FF">
        <w:t>gizzard shad (</w:t>
      </w:r>
      <w:proofErr w:type="spellStart"/>
      <w:r w:rsidRPr="009903FF">
        <w:rPr>
          <w:i/>
          <w:iCs/>
        </w:rPr>
        <w:t>Dorosoma</w:t>
      </w:r>
      <w:proofErr w:type="spellEnd"/>
      <w:r w:rsidRPr="009903FF">
        <w:rPr>
          <w:i/>
          <w:iCs/>
        </w:rPr>
        <w:t xml:space="preserve"> </w:t>
      </w:r>
      <w:proofErr w:type="spellStart"/>
      <w:r w:rsidRPr="009903FF">
        <w:rPr>
          <w:i/>
          <w:iCs/>
        </w:rPr>
        <w:t>cepedianum</w:t>
      </w:r>
      <w:proofErr w:type="spellEnd"/>
      <w:r w:rsidRPr="009903FF">
        <w:t>), and channel catfish (</w:t>
      </w:r>
      <w:proofErr w:type="spellStart"/>
      <w:r w:rsidRPr="006D531F">
        <w:rPr>
          <w:i/>
          <w:iCs/>
        </w:rPr>
        <w:t>Ictalurus</w:t>
      </w:r>
      <w:proofErr w:type="spellEnd"/>
      <w:r w:rsidRPr="006D531F">
        <w:rPr>
          <w:i/>
          <w:iCs/>
        </w:rPr>
        <w:t xml:space="preserve"> punctatus</w:t>
      </w:r>
      <w:r w:rsidRPr="009903FF">
        <w:t xml:space="preserve">). While gizzard shad and channel catfish were only found in ~5% and ~2% of </w:t>
      </w:r>
      <w:proofErr w:type="spellStart"/>
      <w:r w:rsidRPr="009903FF">
        <w:t>ChesMMAP</w:t>
      </w:r>
      <w:proofErr w:type="spellEnd"/>
      <w:r w:rsidRPr="009903FF">
        <w:t xml:space="preserve"> trawls, respectively, these species are considered well-sampled in the Bay mainstem by the bottom trawl (Buchheister et al. 2013). After excluding blue crabs and Atlantic menhaden (a pelagic species </w:t>
      </w:r>
      <w:proofErr w:type="gramStart"/>
      <w:r w:rsidRPr="009903FF">
        <w:t>poorly-sampled</w:t>
      </w:r>
      <w:proofErr w:type="gramEnd"/>
      <w:r w:rsidRPr="009903FF">
        <w:t xml:space="preserve"> by the bottom trawl [</w:t>
      </w:r>
      <w:proofErr w:type="spellStart"/>
      <w:r w:rsidRPr="009903FF">
        <w:rPr>
          <w:noProof/>
        </w:rPr>
        <w:t>Bucheister</w:t>
      </w:r>
      <w:proofErr w:type="spellEnd"/>
      <w:r w:rsidRPr="009903FF">
        <w:rPr>
          <w:noProof/>
        </w:rPr>
        <w:t xml:space="preserve"> et al., 2013]</w:t>
      </w:r>
      <w:r w:rsidRPr="009903FF">
        <w:t>), the combined harvests of these five species contributed to ~94% of total harvests in the MD mainstem over the study period. In VA, these species included Atlantic croaker, spot, and striped bass. We selected these species because their combined harvests accounted for ~93% of total harvests over the study period after excluding blue crab and Atlantic menhaden.</w:t>
      </w:r>
    </w:p>
    <w:p w14:paraId="25826C34" w14:textId="5C59BAD3" w:rsidR="002845D8" w:rsidRPr="009903FF" w:rsidRDefault="002845D8" w:rsidP="002845D8">
      <w:pPr>
        <w:spacing w:line="480" w:lineRule="auto"/>
        <w:ind w:firstLine="720"/>
      </w:pPr>
      <w:r w:rsidRPr="009903FF">
        <w:t xml:space="preserve">We evaluated commercial harvest dynamics for these species in the regions of MD and VA that overlapped with </w:t>
      </w:r>
      <w:proofErr w:type="spellStart"/>
      <w:r w:rsidRPr="009903FF">
        <w:t>ChesMMAP</w:t>
      </w:r>
      <w:proofErr w:type="spellEnd"/>
      <w:r w:rsidRPr="009903FF">
        <w:t xml:space="preserve"> surveys using monthly harvest yield and value data provided by MD-DNR and VMRC (Fig. 3). We also received data on fishing effort in the form of the number of trips per month that fishers encountered each species in both MD and VA. We created a combined index of trips across species within each region </w:t>
      </w:r>
      <w:del w:id="113" w:author="Robert J. Latour" w:date="2024-03-27T09:08:00Z">
        <w:r w:rsidRPr="009903FF" w:rsidDel="0073457D">
          <w:delText>that was</w:delText>
        </w:r>
      </w:del>
      <w:ins w:id="114" w:author="Robert J. Latour" w:date="2024-03-27T09:08:00Z">
        <w:r w:rsidR="0073457D">
          <w:t>defined as</w:t>
        </w:r>
      </w:ins>
      <w:r w:rsidRPr="009903FF">
        <w:t xml:space="preserve"> the mean number of trips across species annually. To understand how the closure of the striped bass fishery</w:t>
      </w:r>
      <w:del w:id="115" w:author="Sean Hardison" w:date="2024-05-22T07:51:00Z" w16du:dateUtc="2024-05-22T15:51:00Z">
        <w:r w:rsidRPr="009903FF" w:rsidDel="00D45681">
          <w:delText>,</w:delText>
        </w:r>
      </w:del>
      <w:r w:rsidRPr="009903FF">
        <w:t xml:space="preserve"> </w:t>
      </w:r>
      <w:del w:id="116" w:author="Sean Hardison" w:date="2024-05-22T07:51:00Z" w16du:dateUtc="2024-05-22T15:51:00Z">
        <w:r w:rsidRPr="009903FF" w:rsidDel="00D45681">
          <w:delText>the most valuable fishery in the MD harvest portfolio,</w:delText>
        </w:r>
      </w:del>
      <w:r w:rsidRPr="009903FF">
        <w:t xml:space="preserve"> impacted the stability and value of </w:t>
      </w:r>
      <w:r w:rsidRPr="009903FF">
        <w:lastRenderedPageBreak/>
        <w:t>the portfolio, we created an index called the seasonal harvest ratio (SHR). The SHR was the ratio of the average monthly harvests occurring during the striped bass fishery clos</w:t>
      </w:r>
      <w:r>
        <w:t>ure</w:t>
      </w:r>
      <w:r w:rsidRPr="009903FF">
        <w:t xml:space="preserve"> to the average monthly harvests occurring outside the striped bass fishery closure. When the SHR was high, harvests of species other than striped bass were compensating for the absence of striped bass harvests during the </w:t>
      </w:r>
      <w:commentRangeStart w:id="117"/>
      <w:commentRangeStart w:id="118"/>
      <w:r w:rsidRPr="009903FF">
        <w:t>closure</w:t>
      </w:r>
      <w:commentRangeEnd w:id="117"/>
      <w:r w:rsidR="006C6563">
        <w:rPr>
          <w:rStyle w:val="CommentReference"/>
        </w:rPr>
        <w:commentReference w:id="117"/>
      </w:r>
      <w:commentRangeEnd w:id="118"/>
      <w:r w:rsidR="006070DC">
        <w:rPr>
          <w:rStyle w:val="CommentReference"/>
        </w:rPr>
        <w:commentReference w:id="118"/>
      </w:r>
      <w:r w:rsidRPr="009903FF">
        <w:t>.</w:t>
      </w:r>
    </w:p>
    <w:p w14:paraId="177DDA24" w14:textId="77777777" w:rsidR="002845D8" w:rsidRPr="009903FF" w:rsidRDefault="002845D8" w:rsidP="002845D8">
      <w:pPr>
        <w:pStyle w:val="Heading3"/>
        <w:spacing w:line="480" w:lineRule="auto"/>
        <w:rPr>
          <w:rFonts w:cs="Times New Roman"/>
        </w:rPr>
      </w:pPr>
      <w:bookmarkStart w:id="119" w:name="_Toc157474504"/>
      <w:r w:rsidRPr="009903FF">
        <w:rPr>
          <w:rFonts w:cs="Times New Roman"/>
        </w:rPr>
        <w:t>Biomass index modeling</w:t>
      </w:r>
      <w:bookmarkEnd w:id="119"/>
    </w:p>
    <w:p w14:paraId="522642FC" w14:textId="28D21C24" w:rsidR="002845D8" w:rsidRPr="009903FF" w:rsidRDefault="002845D8" w:rsidP="002845D8">
      <w:pPr>
        <w:spacing w:line="480" w:lineRule="auto"/>
        <w:ind w:firstLine="720"/>
      </w:pPr>
      <w:r w:rsidRPr="009903FF">
        <w:t xml:space="preserve">We used generalized additive mixed models (GAMMs) to develop within-year </w:t>
      </w:r>
      <w:proofErr w:type="gramStart"/>
      <w:r w:rsidRPr="009903FF">
        <w:t>biomass indices</w:t>
      </w:r>
      <w:proofErr w:type="gramEnd"/>
      <w:r w:rsidRPr="009903FF">
        <w:t xml:space="preserve"> for these species in MD and VA waters to compare with harvests in these regions. The GAMMs included penalized smooth terms and spatial and spatiotemporal Gaussian Markov random fields. We modeled biomass indices with Tweedie observation error and a log link </w:t>
      </w:r>
      <w:r w:rsidRPr="009903FF">
        <w:fldChar w:fldCharType="begin"/>
      </w:r>
      <w:r w:rsidRPr="009903FF">
        <w:instrText xml:space="preserve"> ADDIN ZOTERO_ITEM CSL_CITATION {"citationID":"qWJT6Va9","properties":{"formattedCitation":"(Tweedie, 1984)","plainCitation":"(Tweedie, 1984)","noteIndex":0},"citationItems":[{"id":309,"uris":["http://zotero.org/users/local/LJpMI5ZK/items/9AYKHT5D"],"itemData":{"id":309,"type":"paper-conference","container-title":"Statistics: Applications and new directions: Proc. Indian statistical institute golden Jubilee International conference","page":"579–604","title":"An index which distinguishes between some important exponential families","volume":"579","author":[{"family":"Tweedie","given":"Maurice CK"}],"issued":{"date-parts":[["1984"]]}}}],"schema":"https://github.com/citation-style-language/schema/raw/master/csl-citation.json"} </w:instrText>
      </w:r>
      <w:r w:rsidRPr="009903FF">
        <w:fldChar w:fldCharType="separate"/>
      </w:r>
      <w:r w:rsidRPr="009903FF">
        <w:t>(Tweedie, 1984)</w:t>
      </w:r>
      <w:r w:rsidRPr="009903FF">
        <w:fldChar w:fldCharType="end"/>
      </w:r>
      <w:r w:rsidRPr="009903FF">
        <w:t xml:space="preserve">. All models included categorical predictors corresponding to each of five target sampling months for the </w:t>
      </w:r>
      <w:proofErr w:type="spellStart"/>
      <w:r w:rsidRPr="009903FF">
        <w:t>ChesMMAP</w:t>
      </w:r>
      <w:proofErr w:type="spellEnd"/>
      <w:r w:rsidRPr="009903FF">
        <w:t xml:space="preserve"> survey. We allowed for interannual variability in month-year predictions by including factor-smooth interactions (bs = “fs” in the R package </w:t>
      </w:r>
      <w:proofErr w:type="spellStart"/>
      <w:r w:rsidRPr="009903FF">
        <w:rPr>
          <w:i/>
          <w:iCs/>
        </w:rPr>
        <w:t>mgcv</w:t>
      </w:r>
      <w:proofErr w:type="spellEnd"/>
      <w:r w:rsidRPr="009903FF">
        <w:rPr>
          <w:i/>
          <w:iCs/>
        </w:rPr>
        <w:t xml:space="preserve"> </w:t>
      </w:r>
      <w:r w:rsidRPr="009903FF">
        <w:t>[</w:t>
      </w:r>
      <w:r w:rsidRPr="009903FF">
        <w:fldChar w:fldCharType="begin"/>
      </w:r>
      <w:r w:rsidRPr="009903FF">
        <w:instrText xml:space="preserve"> ADDIN ZOTERO_ITEM CSL_CITATION {"citationID":"ek5CIW5K","properties":{"formattedCitation":"(S. N. Wood, 2006)","plainCitation":"(S. N. Wood, 2006)","dontUpdate":true,"noteIndex":0},"citationItems":[{"id":47,"uris":["http://zotero.org/users/local/LJpMI5ZK/items/9PMM5BPX"],"itemData":{"id":47,"type":"book","publisher":"chapman and hall/CRC","title":"Generalized additive models: an introduction with R","author":[{"family":"Wood","given":"Simon N"}],"issued":{"date-parts":[["2006"]]}}}],"schema":"https://github.com/citation-style-language/schema/raw/master/csl-citation.json"} </w:instrText>
      </w:r>
      <w:r w:rsidRPr="009903FF">
        <w:fldChar w:fldCharType="separate"/>
      </w:r>
      <w:r w:rsidRPr="009903FF">
        <w:t>S. N. Wood, 2006</w:t>
      </w:r>
      <w:r w:rsidRPr="009903FF">
        <w:fldChar w:fldCharType="end"/>
      </w:r>
      <w:r w:rsidRPr="009903FF">
        <w:t xml:space="preserve">]) for numeric month by year; treating month as numeric because surveys sometimes occurred in months adjacent to the “target” </w:t>
      </w:r>
      <w:commentRangeStart w:id="120"/>
      <w:commentRangeStart w:id="121"/>
      <w:r w:rsidRPr="009903FF">
        <w:t>month</w:t>
      </w:r>
      <w:commentRangeEnd w:id="120"/>
      <w:r w:rsidR="006C6563">
        <w:rPr>
          <w:rStyle w:val="CommentReference"/>
        </w:rPr>
        <w:commentReference w:id="120"/>
      </w:r>
      <w:commentRangeEnd w:id="121"/>
      <w:r w:rsidR="00D42AC9">
        <w:rPr>
          <w:rStyle w:val="CommentReference"/>
        </w:rPr>
        <w:commentReference w:id="121"/>
      </w:r>
      <w:r w:rsidRPr="009903FF">
        <w:t xml:space="preserve">. For the spot biomass model, we included a thin-plate regression smoother for the numeric year-month combination </w:t>
      </w:r>
      <w:r w:rsidRPr="009903FF">
        <w:fldChar w:fldCharType="begin"/>
      </w:r>
      <w:r w:rsidR="000558EB">
        <w:instrText xml:space="preserve"> ADDIN ZOTERO_ITEM CSL_CITATION {"citationID":"6CeR62FL","properties":{"formattedCitation":"(Wood, 2006)","plainCitation":"(Wood, 2006)","noteIndex":0},"citationItems":[{"id":47,"uris":["http://zotero.org/users/local/LJpMI5ZK/items/9PMM5BPX"],"itemData":{"id":47,"type":"book","publisher":"chapman and hall/CRC","title":"Generalized additive models: an introduction with R","author":[{"family":"Wood","given":"Simon N"}],"issued":{"date-parts":[["2006"]]}}}],"schema":"https://github.com/citation-style-language/schema/raw/master/csl-citation.json"} </w:instrText>
      </w:r>
      <w:r w:rsidRPr="009903FF">
        <w:fldChar w:fldCharType="separate"/>
      </w:r>
      <w:r w:rsidR="000558EB">
        <w:t>(Wood, 2006)</w:t>
      </w:r>
      <w:r w:rsidRPr="009903FF">
        <w:fldChar w:fldCharType="end"/>
      </w:r>
      <w:r w:rsidRPr="009903FF">
        <w:t>, and for the gizzard shad and channel catfish models, we included</w:t>
      </w:r>
      <w:r>
        <w:t xml:space="preserve"> categorical predictors</w:t>
      </w:r>
      <w:r w:rsidRPr="009903FF">
        <w:t xml:space="preserve"> for year factors. These changes improved convergence and residual behavior for these models.</w:t>
      </w:r>
    </w:p>
    <w:p w14:paraId="20E4A852" w14:textId="23F7B077" w:rsidR="002845D8" w:rsidRPr="009903FF" w:rsidRDefault="002845D8" w:rsidP="002845D8">
      <w:pPr>
        <w:spacing w:line="480" w:lineRule="auto"/>
        <w:ind w:firstLine="720"/>
      </w:pPr>
      <w:r w:rsidRPr="009903FF">
        <w:t xml:space="preserve">There were four instances where cruises did not occur in 2002–2018 (out of 85 possible; 4.7%). In fitting each model, we also excluded trawls collected from regions where a given species was not found throughout all surveys </w:t>
      </w:r>
      <w:r w:rsidRPr="009903FF">
        <w:fldChar w:fldCharType="begin"/>
      </w:r>
      <w:r w:rsidRPr="009903FF">
        <w:instrText xml:space="preserve"> ADDIN ZOTERO_ITEM CSL_CITATION {"citationID":"qgMXwpD4","properties":{"formattedCitation":"(Commander et al., 2022)","plainCitation":"(Commander et al., 2022)","noteIndex":0},"citationItems":[{"id":41,"uris":["http://zotero.org/users/local/LJpMI5ZK/items/4BQHJMNU"],"itemData":{"id":41,"type":"article-journal","container-title":"PeerJ","note":"publisher: PeerJ Inc.","page":"e12783","title":"The shadow model: how and why small choices in spatially explicit species distribution models affect predictions","volume":"10","author":[{"family":"Commander","given":"Christian JC"},{"family":"Barnett","given":"Lewis AK"},{"family":"Ward","given":"Eric J"},{"family":"Anderson","given":"Sean C"},{"family":"Essington","given":"Timothy E"}],"issued":{"date-parts":[["2022"]]}}}],"schema":"https://github.com/citation-style-language/schema/raw/master/csl-citation.json"} </w:instrText>
      </w:r>
      <w:r w:rsidRPr="009903FF">
        <w:fldChar w:fldCharType="separate"/>
      </w:r>
      <w:r w:rsidRPr="009903FF">
        <w:t>(Commander et al., 2022)</w:t>
      </w:r>
      <w:r w:rsidRPr="009903FF">
        <w:fldChar w:fldCharType="end"/>
      </w:r>
      <w:r w:rsidRPr="009903FF">
        <w:t xml:space="preserve">. This reduced the number of observations available for fitting these models, especially for anadromous fishes whose distributions were limited to the northern mainstem. However, the inclusion of smooth </w:t>
      </w:r>
      <w:r w:rsidRPr="009903FF">
        <w:lastRenderedPageBreak/>
        <w:t xml:space="preserve">terms allowed us to interpolate reasonable biomass estimates representing typical seasonal densities for each species during these periods and for when there were relatively few observations (e.g., in 3 of 85 month-year combinations, there were fewer than 30 trawls available for fitting the white perch model). To calculate area-weighted biomass indices, we predicted from each model over a </w:t>
      </w:r>
      <w:r>
        <w:t xml:space="preserve">grid with </w:t>
      </w:r>
      <w:ins w:id="122" w:author="Sean Hardison" w:date="2024-04-26T14:20:00Z" w16du:dateUtc="2024-04-26T20:20:00Z">
        <w:r w:rsidR="000D095D">
          <w:t xml:space="preserve">6.25 </w:t>
        </w:r>
        <w:commentRangeStart w:id="123"/>
        <w:r w:rsidR="000D095D">
          <w:t>sq</w:t>
        </w:r>
      </w:ins>
      <w:commentRangeEnd w:id="123"/>
      <w:ins w:id="124" w:author="Sean Hardison" w:date="2024-04-26T14:31:00Z" w16du:dateUtc="2024-04-26T20:31:00Z">
        <w:r w:rsidR="00C8353A">
          <w:rPr>
            <w:rStyle w:val="CommentReference"/>
          </w:rPr>
          <w:commentReference w:id="123"/>
        </w:r>
      </w:ins>
      <w:ins w:id="125" w:author="Sean Hardison" w:date="2024-04-26T14:20:00Z" w16du:dateUtc="2024-04-26T20:20:00Z">
        <w:r w:rsidR="000D095D">
          <w:t>. km</w:t>
        </w:r>
      </w:ins>
      <w:del w:id="126" w:author="Sean Hardison" w:date="2024-04-26T14:19:00Z" w16du:dateUtc="2024-04-26T20:19:00Z">
        <w:r w:rsidRPr="009903FF" w:rsidDel="000D095D">
          <w:delText>2 km</w:delText>
        </w:r>
        <w:r w:rsidRPr="009903FF" w:rsidDel="000D095D">
          <w:rPr>
            <w:vertAlign w:val="superscript"/>
          </w:rPr>
          <w:delText>2</w:delText>
        </w:r>
      </w:del>
      <w:r w:rsidRPr="009903FF">
        <w:t xml:space="preserve"> </w:t>
      </w:r>
      <w:r>
        <w:t>cells</w:t>
      </w:r>
      <w:r w:rsidRPr="009903FF">
        <w:t xml:space="preserve"> derived from the boundary of the </w:t>
      </w:r>
      <w:proofErr w:type="spellStart"/>
      <w:r w:rsidRPr="009903FF">
        <w:t>ChesMMAP</w:t>
      </w:r>
      <w:proofErr w:type="spellEnd"/>
      <w:r w:rsidRPr="009903FF">
        <w:t xml:space="preserve"> survey (Fig. 2) and summed these predictions within months.</w:t>
      </w:r>
      <w:r>
        <w:t xml:space="preserve"> </w:t>
      </w:r>
      <w:r w:rsidRPr="009903FF">
        <w:t>The model for species besides spot, gizzard shad, and channel catfish can be represented as</w:t>
      </w:r>
    </w:p>
    <w:p w14:paraId="7F1A2568" w14:textId="77777777" w:rsidR="002845D8" w:rsidRPr="009903FF" w:rsidRDefault="00000000" w:rsidP="002845D8">
      <w:pPr>
        <w:spacing w:line="480" w:lineRule="auto"/>
      </w:pPr>
      <m:oMath>
        <m:m>
          <m:mPr>
            <m:plcHide m:val="1"/>
            <m:mcs>
              <m:mc>
                <m:mcPr>
                  <m:count m:val="1"/>
                  <m:mcJc m:val="right"/>
                </m:mcPr>
              </m:mc>
              <m:mc>
                <m:mcPr>
                  <m:count m:val="1"/>
                  <m:mcJc m:val="left"/>
                </m:mcPr>
              </m:mc>
            </m:mcs>
            <m:ctrlPr>
              <w:rPr>
                <w:rFonts w:ascii="Cambria Math" w:hAnsi="Cambria Math"/>
              </w:rPr>
            </m:ctrlPr>
          </m:mPr>
          <m:mr>
            <m:e>
              <m:r>
                <m:rPr>
                  <m:scr m:val="double-struck"/>
                  <m:sty m:val="p"/>
                </m:rP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m:rPr>
                          <m:sty m:val="b"/>
                        </m:rPr>
                        <w:rPr>
                          <w:rFonts w:ascii="Cambria Math" w:hAnsi="Cambria Math"/>
                        </w:rPr>
                        <m:t>s</m:t>
                      </m:r>
                      <m:r>
                        <m:rPr>
                          <m:sty m:val="p"/>
                        </m:rPr>
                        <w:rPr>
                          <w:rFonts w:ascii="Cambria Math" w:hAnsi="Cambria Math"/>
                        </w:rPr>
                        <m:t>,</m:t>
                      </m:r>
                      <m:r>
                        <w:rPr>
                          <w:rFonts w:ascii="Cambria Math" w:hAnsi="Cambria Math"/>
                        </w:rPr>
                        <m:t>t</m:t>
                      </m:r>
                    </m:sub>
                  </m:sSub>
                </m:e>
              </m:d>
            </m:e>
            <m:e>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b"/>
                    </m:rPr>
                    <w:rPr>
                      <w:rFonts w:ascii="Cambria Math" w:hAnsi="Cambria Math"/>
                    </w:rPr>
                    <m:t>s</m:t>
                  </m:r>
                  <m:r>
                    <m:rPr>
                      <m:sty m:val="p"/>
                    </m:rPr>
                    <w:rPr>
                      <w:rFonts w:ascii="Cambria Math" w:hAnsi="Cambria Math"/>
                    </w:rPr>
                    <m:t>,</m:t>
                  </m:r>
                  <m:r>
                    <w:rPr>
                      <w:rFonts w:ascii="Cambria Math" w:hAnsi="Cambria Math"/>
                    </w:rPr>
                    <m:t>t</m:t>
                  </m:r>
                </m:sub>
              </m:sSub>
              <m:r>
                <m:rPr>
                  <m:sty m:val="p"/>
                </m:rPr>
                <w:rPr>
                  <w:rFonts w:ascii="Cambria Math" w:hAnsi="Cambria Math"/>
                </w:rPr>
                <m:t>,</m:t>
              </m:r>
            </m:e>
          </m:mr>
          <m:mr>
            <m:e>
              <m:sSub>
                <m:sSubPr>
                  <m:ctrlPr>
                    <w:rPr>
                      <w:rFonts w:ascii="Cambria Math" w:hAnsi="Cambria Math"/>
                    </w:rPr>
                  </m:ctrlPr>
                </m:sSubPr>
                <m:e>
                  <m:r>
                    <w:rPr>
                      <w:rFonts w:ascii="Cambria Math" w:hAnsi="Cambria Math"/>
                    </w:rPr>
                    <m:t>μ</m:t>
                  </m:r>
                </m:e>
                <m:sub>
                  <m:r>
                    <m:rPr>
                      <m:sty m:val="b"/>
                    </m:rPr>
                    <w:rPr>
                      <w:rFonts w:ascii="Cambria Math" w:hAnsi="Cambria Math"/>
                    </w:rPr>
                    <m:t>s</m:t>
                  </m:r>
                  <m:r>
                    <m:rPr>
                      <m:sty m:val="p"/>
                    </m:rPr>
                    <w:rPr>
                      <w:rFonts w:ascii="Cambria Math" w:hAnsi="Cambria Math"/>
                    </w:rPr>
                    <m:t>,</m:t>
                  </m:r>
                  <m:r>
                    <w:rPr>
                      <w:rFonts w:ascii="Cambria Math" w:hAnsi="Cambria Math"/>
                    </w:rPr>
                    <m:t>t</m:t>
                  </m:r>
                </m:sub>
              </m:sSub>
            </m:e>
            <m:e>
              <m:r>
                <m:rPr>
                  <m:sty m:val="p"/>
                </m:rP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α</m:t>
                      </m:r>
                    </m:e>
                    <m:sub>
                      <m:r>
                        <m:rPr>
                          <m:sty m:val="p"/>
                        </m:rPr>
                        <w:rPr>
                          <w:rFonts w:ascii="Cambria Math" w:hAnsi="Cambria Math"/>
                        </w:rPr>
                        <m:t>season</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year</m:t>
                      </m:r>
                    </m:sub>
                  </m:sSub>
                  <m:d>
                    <m:dPr>
                      <m:ctrlPr>
                        <w:rPr>
                          <w:rFonts w:ascii="Cambria Math" w:hAnsi="Cambria Math"/>
                        </w:rPr>
                      </m:ctrlPr>
                    </m:dPr>
                    <m:e>
                      <m:r>
                        <m:rPr>
                          <m:sty m:val="p"/>
                        </m:rPr>
                        <w:rPr>
                          <w:rFonts w:ascii="Cambria Math" w:hAnsi="Cambria Math"/>
                        </w:rPr>
                        <m:t>month</m:t>
                      </m:r>
                    </m:e>
                  </m:d>
                  <m:r>
                    <m:rPr>
                      <m:sty m:val="p"/>
                    </m:rPr>
                    <w:rPr>
                      <w:rFonts w:ascii="Cambria Math" w:hAnsi="Cambria Math"/>
                    </w:rPr>
                    <m:t>+</m:t>
                  </m:r>
                  <m:sSub>
                    <m:sSubPr>
                      <m:ctrlPr>
                        <w:rPr>
                          <w:rFonts w:ascii="Cambria Math" w:hAnsi="Cambria Math"/>
                        </w:rPr>
                      </m:ctrlPr>
                    </m:sSubPr>
                    <m:e>
                      <m:r>
                        <w:rPr>
                          <w:rFonts w:ascii="Cambria Math" w:hAnsi="Cambria Math"/>
                        </w:rPr>
                        <m:t>ω</m:t>
                      </m:r>
                    </m:e>
                    <m:sub>
                      <m:r>
                        <m:rPr>
                          <m:sty m:val="b"/>
                        </m:rP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m:rPr>
                          <m:sty m:val="b"/>
                        </m:rPr>
                        <w:rPr>
                          <w:rFonts w:ascii="Cambria Math" w:hAnsi="Cambria Math"/>
                        </w:rPr>
                        <m:t>s</m:t>
                      </m:r>
                      <m:r>
                        <m:rPr>
                          <m:sty m:val="p"/>
                        </m:rPr>
                        <w:rPr>
                          <w:rFonts w:ascii="Cambria Math" w:hAnsi="Cambria Math"/>
                        </w:rPr>
                        <m:t>,</m:t>
                      </m:r>
                      <m:r>
                        <w:rPr>
                          <w:rFonts w:ascii="Cambria Math" w:hAnsi="Cambria Math"/>
                        </w:rPr>
                        <m:t>t</m:t>
                      </m:r>
                    </m:sub>
                  </m:sSub>
                </m:e>
              </m:d>
              <m:r>
                <m:rPr>
                  <m:sty m:val="p"/>
                </m:rPr>
                <w:rPr>
                  <w:rFonts w:ascii="Cambria Math" w:hAnsi="Cambria Math"/>
                </w:rPr>
                <m:t>,</m:t>
              </m:r>
            </m:e>
          </m:mr>
          <m:mr>
            <m:e>
              <m:sSub>
                <m:sSubPr>
                  <m:ctrlPr>
                    <w:rPr>
                      <w:rFonts w:ascii="Cambria Math" w:hAnsi="Cambria Math"/>
                    </w:rPr>
                  </m:ctrlPr>
                </m:sSubPr>
                <m:e>
                  <m:r>
                    <w:rPr>
                      <w:rFonts w:ascii="Cambria Math" w:hAnsi="Cambria Math"/>
                    </w:rPr>
                    <m:t>ω</m:t>
                  </m:r>
                </m:e>
                <m:sub>
                  <m:r>
                    <m:rPr>
                      <m:sty m:val="b"/>
                    </m:rPr>
                    <w:rPr>
                      <w:rFonts w:ascii="Cambria Math" w:hAnsi="Cambria Math"/>
                    </w:rPr>
                    <m:t>s</m:t>
                  </m:r>
                </m:sub>
              </m:sSub>
            </m:e>
            <m:e>
              <m:r>
                <m:rPr>
                  <m:sty m:val="p"/>
                </m:rPr>
                <w:rPr>
                  <w:rFonts w:ascii="Cambria Math" w:hAnsi="Cambria Math"/>
                </w:rPr>
                <m:t>∼MVN</m:t>
              </m:r>
              <m:d>
                <m:dPr>
                  <m:ctrlPr>
                    <w:rPr>
                      <w:rFonts w:ascii="Cambria Math" w:hAnsi="Cambria Math"/>
                    </w:rPr>
                  </m:ctrlPr>
                </m:dPr>
                <m:e>
                  <m:r>
                    <m:rPr>
                      <m:sty m:val="b"/>
                    </m:rPr>
                    <w:rPr>
                      <w:rFonts w:ascii="Cambria Math" w:hAnsi="Cambria Math"/>
                    </w:rPr>
                    <m:t>0</m:t>
                  </m:r>
                  <m:r>
                    <m:rPr>
                      <m:sty m:val="p"/>
                    </m:rPr>
                    <w:rPr>
                      <w:rFonts w:ascii="Cambria Math" w:hAnsi="Cambria Math"/>
                    </w:rPr>
                    <m:t>,</m:t>
                  </m:r>
                  <m:sSub>
                    <m:sSubPr>
                      <m:ctrlPr>
                        <w:rPr>
                          <w:rFonts w:ascii="Cambria Math" w:hAnsi="Cambria Math"/>
                        </w:rPr>
                      </m:ctrlPr>
                    </m:sSubPr>
                    <m:e>
                      <m:r>
                        <m:rPr>
                          <m:sty m:val="b"/>
                        </m:rPr>
                        <w:rPr>
                          <w:rFonts w:ascii="Cambria Math" w:hAnsi="Cambria Math"/>
                        </w:rPr>
                        <m:t>Σ</m:t>
                      </m:r>
                    </m:e>
                    <m:sub>
                      <m:r>
                        <w:rPr>
                          <w:rFonts w:ascii="Cambria Math" w:hAnsi="Cambria Math"/>
                        </w:rPr>
                        <m:t>ω</m:t>
                      </m:r>
                    </m:sub>
                  </m:sSub>
                </m:e>
              </m:d>
              <m:r>
                <m:rPr>
                  <m:sty m:val="p"/>
                </m:rPr>
                <w:rPr>
                  <w:rFonts w:ascii="Cambria Math" w:hAnsi="Cambria Math"/>
                </w:rPr>
                <m:t>,</m:t>
              </m:r>
            </m:e>
          </m:mr>
          <m:mr>
            <m:e>
              <m:sSub>
                <m:sSubPr>
                  <m:ctrlPr>
                    <w:rPr>
                      <w:rFonts w:ascii="Cambria Math" w:hAnsi="Cambria Math"/>
                    </w:rPr>
                  </m:ctrlPr>
                </m:sSubPr>
                <m:e>
                  <m:r>
                    <w:rPr>
                      <w:rFonts w:ascii="Cambria Math" w:hAnsi="Cambria Math"/>
                    </w:rPr>
                    <m:t>ϵ</m:t>
                  </m:r>
                </m:e>
                <m:sub>
                  <m:r>
                    <m:rPr>
                      <m:sty m:val="b"/>
                    </m:rPr>
                    <w:rPr>
                      <w:rFonts w:ascii="Cambria Math" w:hAnsi="Cambria Math"/>
                    </w:rPr>
                    <m:t>s</m:t>
                  </m:r>
                  <m:r>
                    <m:rPr>
                      <m:sty m:val="p"/>
                    </m:rPr>
                    <w:rPr>
                      <w:rFonts w:ascii="Cambria Math" w:hAnsi="Cambria Math"/>
                    </w:rPr>
                    <m:t>,</m:t>
                  </m:r>
                  <m:r>
                    <w:rPr>
                      <w:rFonts w:ascii="Cambria Math" w:hAnsi="Cambria Math"/>
                    </w:rPr>
                    <m:t>t</m:t>
                  </m:r>
                </m:sub>
              </m:sSub>
            </m:e>
            <m:e>
              <m:r>
                <m:rPr>
                  <m:sty m:val="p"/>
                </m:rPr>
                <w:rPr>
                  <w:rFonts w:ascii="Cambria Math" w:hAnsi="Cambria Math"/>
                </w:rPr>
                <m:t>∼MVN</m:t>
              </m:r>
              <m:d>
                <m:dPr>
                  <m:ctrlPr>
                    <w:rPr>
                      <w:rFonts w:ascii="Cambria Math" w:hAnsi="Cambria Math"/>
                    </w:rPr>
                  </m:ctrlPr>
                </m:dPr>
                <m:e>
                  <m:r>
                    <m:rPr>
                      <m:sty m:val="b"/>
                    </m:rPr>
                    <w:rPr>
                      <w:rFonts w:ascii="Cambria Math" w:hAnsi="Cambria Math"/>
                    </w:rPr>
                    <m:t>0</m:t>
                  </m:r>
                  <m:r>
                    <m:rPr>
                      <m:sty m:val="p"/>
                    </m:rPr>
                    <w:rPr>
                      <w:rFonts w:ascii="Cambria Math" w:hAnsi="Cambria Math"/>
                    </w:rPr>
                    <m:t>,</m:t>
                  </m:r>
                  <m:sSub>
                    <m:sSubPr>
                      <m:ctrlPr>
                        <w:rPr>
                          <w:rFonts w:ascii="Cambria Math" w:hAnsi="Cambria Math"/>
                        </w:rPr>
                      </m:ctrlPr>
                    </m:sSubPr>
                    <m:e>
                      <m:r>
                        <m:rPr>
                          <m:sty m:val="b"/>
                        </m:rPr>
                        <w:rPr>
                          <w:rFonts w:ascii="Cambria Math" w:hAnsi="Cambria Math"/>
                        </w:rPr>
                        <m:t>Σ</m:t>
                      </m:r>
                    </m:e>
                    <m:sub>
                      <m:r>
                        <w:rPr>
                          <w:rFonts w:ascii="Cambria Math" w:hAnsi="Cambria Math"/>
                        </w:rPr>
                        <m:t>ϵ</m:t>
                      </m:r>
                    </m:sub>
                  </m:sSub>
                </m:e>
              </m:d>
              <m:r>
                <m:rPr>
                  <m:sty m:val="p"/>
                </m:rPr>
                <w:rPr>
                  <w:rFonts w:ascii="Cambria Math" w:hAnsi="Cambria Math"/>
                </w:rPr>
                <m:t>,</m:t>
              </m:r>
            </m:e>
          </m:mr>
        </m:m>
      </m:oMath>
      <w:r w:rsidR="002845D8" w:rsidRPr="009903FF">
        <w:tab/>
      </w:r>
      <w:r w:rsidR="002845D8" w:rsidRPr="009903FF">
        <w:tab/>
        <w:t xml:space="preserve">    (1)</w:t>
      </w:r>
    </w:p>
    <w:p w14:paraId="2919FBE5" w14:textId="5B5FC8B4" w:rsidR="002845D8" w:rsidRPr="009903FF" w:rsidDel="00DF242B" w:rsidRDefault="002845D8" w:rsidP="002845D8">
      <w:pPr>
        <w:spacing w:line="480" w:lineRule="auto"/>
        <w:rPr>
          <w:del w:id="127" w:author="Sean Hardison" w:date="2024-05-22T11:01:00Z" w16du:dateUtc="2024-05-22T17:01:00Z"/>
        </w:rPr>
      </w:pPr>
      <w:r w:rsidRPr="009903FF">
        <w:t xml:space="preserve">where </w:t>
      </w:r>
      <m:oMath>
        <m:sSub>
          <m:sSubPr>
            <m:ctrlPr>
              <w:rPr>
                <w:rFonts w:ascii="Cambria Math" w:hAnsi="Cambria Math"/>
              </w:rPr>
            </m:ctrlPr>
          </m:sSubPr>
          <m:e>
            <m:r>
              <w:rPr>
                <w:rFonts w:ascii="Cambria Math" w:hAnsi="Cambria Math"/>
              </w:rPr>
              <m:t>μ</m:t>
            </m:r>
          </m:e>
          <m:sub>
            <m:r>
              <m:rPr>
                <m:sty m:val="b"/>
              </m:rPr>
              <w:rPr>
                <w:rFonts w:ascii="Cambria Math" w:hAnsi="Cambria Math"/>
              </w:rPr>
              <m:t>s</m:t>
            </m:r>
            <m:r>
              <m:rPr>
                <m:sty m:val="p"/>
              </m:rPr>
              <w:rPr>
                <w:rFonts w:ascii="Cambria Math" w:hAnsi="Cambria Math"/>
              </w:rPr>
              <m:t>,</m:t>
            </m:r>
            <m:r>
              <w:rPr>
                <w:rFonts w:ascii="Cambria Math" w:hAnsi="Cambria Math"/>
              </w:rPr>
              <m:t>t</m:t>
            </m:r>
          </m:sub>
        </m:sSub>
      </m:oMath>
      <w:r w:rsidRPr="009903FF">
        <w:t xml:space="preserve"> represents the mean at location </w:t>
      </w:r>
      <w:r w:rsidRPr="009903FF">
        <w:rPr>
          <w:i/>
          <w:iCs/>
        </w:rPr>
        <w:t>s</w:t>
      </w:r>
      <w:r w:rsidRPr="009903FF">
        <w:t xml:space="preserve"> and time </w:t>
      </w:r>
      <w:r w:rsidRPr="009903FF">
        <w:rPr>
          <w:i/>
          <w:iCs/>
        </w:rPr>
        <w:t>t</w:t>
      </w:r>
      <w:r w:rsidRPr="009903FF">
        <w:t xml:space="preserve">, </w:t>
      </w:r>
      <m:oMath>
        <m:sSub>
          <m:sSubPr>
            <m:ctrlPr>
              <w:rPr>
                <w:rFonts w:ascii="Cambria Math" w:hAnsi="Cambria Math"/>
              </w:rPr>
            </m:ctrlPr>
          </m:sSubPr>
          <m:e>
            <m:r>
              <w:rPr>
                <w:rFonts w:ascii="Cambria Math" w:hAnsi="Cambria Math"/>
              </w:rPr>
              <m:t>α</m:t>
            </m:r>
          </m:e>
          <m:sub>
            <m:r>
              <m:rPr>
                <m:sty m:val="p"/>
              </m:rPr>
              <w:rPr>
                <w:rFonts w:ascii="Cambria Math" w:hAnsi="Cambria Math"/>
              </w:rPr>
              <m:t>season</m:t>
            </m:r>
          </m:sub>
        </m:sSub>
      </m:oMath>
      <w:r w:rsidRPr="009903FF">
        <w:t xml:space="preserve"> an overall mean for each target month, </w:t>
      </w:r>
      <m:oMath>
        <m:sSub>
          <m:sSubPr>
            <m:ctrlPr>
              <w:rPr>
                <w:rFonts w:ascii="Cambria Math" w:hAnsi="Cambria Math"/>
              </w:rPr>
            </m:ctrlPr>
          </m:sSubPr>
          <m:e>
            <m:r>
              <w:rPr>
                <w:rFonts w:ascii="Cambria Math" w:hAnsi="Cambria Math"/>
              </w:rPr>
              <m:t>f</m:t>
            </m:r>
          </m:e>
          <m:sub>
            <m:r>
              <m:rPr>
                <m:sty m:val="p"/>
              </m:rPr>
              <w:rPr>
                <w:rFonts w:ascii="Cambria Math" w:hAnsi="Cambria Math"/>
              </w:rPr>
              <m:t>year</m:t>
            </m:r>
          </m:sub>
        </m:sSub>
        <m:d>
          <m:dPr>
            <m:ctrlPr>
              <w:rPr>
                <w:rFonts w:ascii="Cambria Math" w:hAnsi="Cambria Math"/>
              </w:rPr>
            </m:ctrlPr>
          </m:dPr>
          <m:e>
            <m:r>
              <m:rPr>
                <m:sty m:val="p"/>
              </m:rPr>
              <w:rPr>
                <w:rFonts w:ascii="Cambria Math" w:hAnsi="Cambria Math"/>
              </w:rPr>
              <m:t>month</m:t>
            </m:r>
          </m:e>
        </m:d>
      </m:oMath>
      <w:r w:rsidRPr="009903FF">
        <w:t xml:space="preserve"> the numeric month-year factor-smooth interaction with common wiggliness, </w:t>
      </w:r>
      <m:oMath>
        <m:sSub>
          <m:sSubPr>
            <m:ctrlPr>
              <w:rPr>
                <w:rFonts w:ascii="Cambria Math" w:hAnsi="Cambria Math"/>
              </w:rPr>
            </m:ctrlPr>
          </m:sSubPr>
          <m:e>
            <m:r>
              <w:rPr>
                <w:rFonts w:ascii="Cambria Math" w:hAnsi="Cambria Math"/>
              </w:rPr>
              <m:t>ω</m:t>
            </m:r>
          </m:e>
          <m:sub>
            <m:r>
              <m:rPr>
                <m:sty m:val="b"/>
              </m:rPr>
              <w:rPr>
                <w:rFonts w:ascii="Cambria Math" w:hAnsi="Cambria Math"/>
              </w:rPr>
              <m:t>s</m:t>
            </m:r>
          </m:sub>
        </m:sSub>
      </m:oMath>
      <w:r w:rsidRPr="009903FF">
        <w:t xml:space="preserve"> a spatial random field value (varies by space but is constant with time), and </w:t>
      </w:r>
      <m:oMath>
        <m:sSub>
          <m:sSubPr>
            <m:ctrlPr>
              <w:rPr>
                <w:rFonts w:ascii="Cambria Math" w:hAnsi="Cambria Math"/>
              </w:rPr>
            </m:ctrlPr>
          </m:sSubPr>
          <m:e>
            <m:r>
              <w:rPr>
                <w:rFonts w:ascii="Cambria Math" w:hAnsi="Cambria Math"/>
              </w:rPr>
              <m:t>ϵ</m:t>
            </m:r>
          </m:e>
          <m:sub>
            <m:r>
              <m:rPr>
                <m:sty m:val="b"/>
              </m:rPr>
              <w:rPr>
                <w:rFonts w:ascii="Cambria Math" w:hAnsi="Cambria Math"/>
              </w:rPr>
              <m:t>s</m:t>
            </m:r>
            <m:r>
              <m:rPr>
                <m:sty m:val="p"/>
              </m:rPr>
              <w:rPr>
                <w:rFonts w:ascii="Cambria Math" w:hAnsi="Cambria Math"/>
              </w:rPr>
              <m:t>,</m:t>
            </m:r>
            <m:r>
              <w:rPr>
                <w:rFonts w:ascii="Cambria Math" w:hAnsi="Cambria Math"/>
              </w:rPr>
              <m:t>t</m:t>
            </m:r>
          </m:sub>
        </m:sSub>
      </m:oMath>
      <w:r w:rsidRPr="009903FF">
        <w:t xml:space="preserve"> a spatiotemporal random field value that is independent each year. The Gaussian random fields were approximated as Gaussian Markov random fields using the Stochastic Partial Differential Equation (SPDE) approach </w:t>
      </w:r>
      <w:r w:rsidRPr="009903FF">
        <w:fldChar w:fldCharType="begin"/>
      </w:r>
      <w:r w:rsidRPr="009903FF">
        <w:instrText xml:space="preserve"> ADDIN ZOTERO_ITEM CSL_CITATION {"citationID":"6w4Bu2Ey","properties":{"formattedCitation":"(Lindgren et al., 2011)","plainCitation":"(Lindgren et al., 2011)","noteIndex":0},"citationItems":[{"id":325,"uris":["http://zotero.org/users/local/LJpMI5ZK/items/7QC28TLH"],"itemData":{"id":325,"type":"article-journal","container-title":"Journal of the Royal Statistical Society Series B: Statistical Methodology","issue":"4","note":"publisher: Oxford University Press","page":"423–498","title":"An explicit link between Gaussian fields and Gaussian Markov random fields: the stochastic partial differential equation approach","volume":"73","author":[{"family":"Lindgren","given":"Finn"},{"family":"Rue","given":"Håvard"},{"family":"Lindström","given":"Johan"}],"issued":{"date-parts":[["2011"]]}}}],"schema":"https://github.com/citation-style-language/schema/raw/master/csl-citation.json"} </w:instrText>
      </w:r>
      <w:r w:rsidRPr="009903FF">
        <w:fldChar w:fldCharType="separate"/>
      </w:r>
      <w:r w:rsidRPr="009903FF">
        <w:rPr>
          <w:noProof/>
        </w:rPr>
        <w:t>(Lindgren et al., 2011)</w:t>
      </w:r>
      <w:r w:rsidRPr="009903FF">
        <w:fldChar w:fldCharType="end"/>
      </w:r>
      <w:r w:rsidRPr="009903FF">
        <w:t xml:space="preserve"> with covariance matrices </w:t>
      </w:r>
      <m:oMath>
        <m:sSub>
          <m:sSubPr>
            <m:ctrlPr>
              <w:rPr>
                <w:rFonts w:ascii="Cambria Math" w:hAnsi="Cambria Math"/>
              </w:rPr>
            </m:ctrlPr>
          </m:sSubPr>
          <m:e>
            <m:r>
              <m:rPr>
                <m:sty m:val="b"/>
              </m:rPr>
              <w:rPr>
                <w:rFonts w:ascii="Cambria Math" w:hAnsi="Cambria Math"/>
              </w:rPr>
              <m:t>Σ</m:t>
            </m:r>
          </m:e>
          <m:sub>
            <m:r>
              <w:rPr>
                <w:rFonts w:ascii="Cambria Math" w:hAnsi="Cambria Math"/>
              </w:rPr>
              <m:t>ω</m:t>
            </m:r>
          </m:sub>
        </m:sSub>
      </m:oMath>
      <w:r w:rsidRPr="009903FF">
        <w:t xml:space="preserve"> and </w:t>
      </w:r>
      <m:oMath>
        <m:sSub>
          <m:sSubPr>
            <m:ctrlPr>
              <w:rPr>
                <w:rFonts w:ascii="Cambria Math" w:hAnsi="Cambria Math"/>
              </w:rPr>
            </m:ctrlPr>
          </m:sSubPr>
          <m:e>
            <m:r>
              <m:rPr>
                <m:sty m:val="b"/>
              </m:rPr>
              <w:rPr>
                <w:rFonts w:ascii="Cambria Math" w:hAnsi="Cambria Math"/>
              </w:rPr>
              <m:t>Σ</m:t>
            </m:r>
          </m:e>
          <m:sub>
            <m:r>
              <w:rPr>
                <w:rFonts w:ascii="Cambria Math" w:hAnsi="Cambria Math"/>
              </w:rPr>
              <m:t>ϵ</m:t>
            </m:r>
          </m:sub>
        </m:sSub>
      </m:oMath>
      <w:r w:rsidRPr="009903FF">
        <w:t xml:space="preserve">, each constrained by a Matérn covariance function </w:t>
      </w:r>
      <w:r w:rsidRPr="009903FF">
        <w:fldChar w:fldCharType="begin"/>
      </w:r>
      <w:r w:rsidRPr="009903FF">
        <w:instrText xml:space="preserve"> ADDIN ZOTERO_ITEM CSL_CITATION {"citationID":"DQn5Tn2M","properties":{"formattedCitation":"(Cressie &amp; Huang, 1999)","plainCitation":"(Cressie &amp; Huang, 1999)","noteIndex":0},"citationItems":[{"id":326,"uris":["http://zotero.org/users/local/LJpMI5ZK/items/CK7JRCEQ"],"itemData":{"id":326,"type":"article-journal","container-title":"Journal of the American Statistical association","note":"publisher: JSTOR","page":"1330–1340","title":"Classes of nonseparable, spatio-temporal stationary covariance functions","author":[{"family":"Cressie","given":"Noel"},{"family":"Huang","given":"Hsin-Cheng"}],"issued":{"date-parts":[["1999"]]}}}],"schema":"https://github.com/citation-style-language/schema/raw/master/csl-citation.json"} </w:instrText>
      </w:r>
      <w:r w:rsidRPr="009903FF">
        <w:fldChar w:fldCharType="separate"/>
      </w:r>
      <w:r w:rsidRPr="009903FF">
        <w:rPr>
          <w:noProof/>
        </w:rPr>
        <w:t>(Cressie &amp; Huang, 1999)</w:t>
      </w:r>
      <w:r w:rsidRPr="009903FF">
        <w:fldChar w:fldCharType="end"/>
      </w:r>
      <w:r w:rsidRPr="009903FF">
        <w:t>.</w:t>
      </w:r>
      <w:ins w:id="128" w:author="Sean Hardison" w:date="2024-05-22T11:02:00Z" w16du:dateUtc="2024-05-22T17:02:00Z">
        <w:r w:rsidR="00DF242B">
          <w:t xml:space="preserve"> </w:t>
        </w:r>
      </w:ins>
    </w:p>
    <w:p w14:paraId="64E1566F" w14:textId="405ADA16" w:rsidR="002845D8" w:rsidRPr="009903FF" w:rsidRDefault="002845D8">
      <w:pPr>
        <w:spacing w:line="480" w:lineRule="auto"/>
        <w:pPrChange w:id="129" w:author="Sean Hardison" w:date="2024-05-22T11:01:00Z" w16du:dateUtc="2024-05-22T17:01:00Z">
          <w:pPr>
            <w:spacing w:line="480" w:lineRule="auto"/>
            <w:ind w:firstLine="720"/>
          </w:pPr>
        </w:pPrChange>
      </w:pPr>
      <w:r w:rsidRPr="009903FF">
        <w:t xml:space="preserve">We fitted these models in R using the package </w:t>
      </w:r>
      <w:proofErr w:type="spellStart"/>
      <w:r w:rsidRPr="009903FF">
        <w:rPr>
          <w:i/>
          <w:iCs/>
        </w:rPr>
        <w:t>sdmTMB</w:t>
      </w:r>
      <w:proofErr w:type="spellEnd"/>
      <w:r w:rsidRPr="009903FF">
        <w:rPr>
          <w:i/>
          <w:iCs/>
        </w:rPr>
        <w:t xml:space="preserve"> </w:t>
      </w:r>
      <w:r w:rsidRPr="009903FF">
        <w:fldChar w:fldCharType="begin"/>
      </w:r>
      <w:r w:rsidR="000558EB">
        <w:instrText xml:space="preserve"> ADDIN ZOTERO_ITEM CSL_CITATION {"citationID":"JioDNZx7","properties":{"formattedCitation":"(Anderson et al., 2022)","plainCitation":"(Anderson et al., 2022)","noteIndex":0},"citationItems":[{"id":97,"uris":["http://zotero.org/users/local/LJpMI5ZK/items/9MLKESJI"],"itemData":{"id":97,"type":"article-journal","container-title":"bioRxiv","note":"publisher: Cold Spring Harbor Laboratory","page":"2022–03","title":"sdmTMB: an R package for fast, flexible, and user-friendly generalized linear mixed effects models with spatial and spatiotemporal random fields","author":[{"family":"Anderson","given":"Sean C"},{"family":"Ward","given":"Eric J"},{"family":"English","given":"Philina A"},{"family":"Barnett","given":"Lewis AK"}],"issued":{"date-parts":[["2022"]]}}}],"schema":"https://github.com/citation-style-language/schema/raw/master/csl-citation.json"} </w:instrText>
      </w:r>
      <w:r w:rsidRPr="009903FF">
        <w:fldChar w:fldCharType="separate"/>
      </w:r>
      <w:r w:rsidR="000558EB">
        <w:t>(Anderson et al., 2022)</w:t>
      </w:r>
      <w:r w:rsidRPr="009903FF">
        <w:fldChar w:fldCharType="end"/>
      </w:r>
      <w:r w:rsidRPr="009903FF">
        <w:t xml:space="preserve"> via maximum marginal likelihood</w:t>
      </w:r>
      <w:ins w:id="130" w:author="Sean Hardison" w:date="2024-05-22T11:02:00Z" w16du:dateUtc="2024-05-22T17:02:00Z">
        <w:r w:rsidR="00DF242B">
          <w:t xml:space="preserve"> (</w:t>
        </w:r>
      </w:ins>
      <w:ins w:id="131" w:author="Sean Hardison" w:date="2024-05-22T11:06:00Z" w16du:dateUtc="2024-05-22T17:06:00Z">
        <w:r w:rsidR="00DF242B">
          <w:t>see S1 and</w:t>
        </w:r>
      </w:ins>
      <w:ins w:id="132" w:author="Sean Hardison" w:date="2024-05-22T11:07:00Z" w16du:dateUtc="2024-05-22T17:07:00Z">
        <w:r w:rsidR="00DF242B">
          <w:t xml:space="preserve"> associated R scripts</w:t>
        </w:r>
      </w:ins>
      <w:ins w:id="133" w:author="Sean Hardison" w:date="2024-05-22T11:06:00Z" w16du:dateUtc="2024-05-22T17:06:00Z">
        <w:r w:rsidR="00DF242B">
          <w:t xml:space="preserve"> for</w:t>
        </w:r>
      </w:ins>
      <w:ins w:id="134" w:author="Sean Hardison" w:date="2024-05-22T11:21:00Z" w16du:dateUtc="2024-05-22T17:21:00Z">
        <w:r w:rsidR="00CC7D83">
          <w:t xml:space="preserve"> further</w:t>
        </w:r>
      </w:ins>
      <w:ins w:id="135" w:author="Sean Hardison" w:date="2024-05-22T11:06:00Z" w16du:dateUtc="2024-05-22T17:06:00Z">
        <w:r w:rsidR="00DF242B">
          <w:t xml:space="preserve"> details</w:t>
        </w:r>
      </w:ins>
      <w:ins w:id="136" w:author="Sean Hardison" w:date="2024-05-22T11:04:00Z" w16du:dateUtc="2024-05-22T17:04:00Z">
        <w:r w:rsidR="00DF242B">
          <w:t>)</w:t>
        </w:r>
      </w:ins>
      <w:r w:rsidRPr="009903FF">
        <w:t xml:space="preserve">. </w:t>
      </w:r>
      <w:del w:id="137" w:author="Sean Hardison" w:date="2024-05-22T11:05:00Z" w16du:dateUtc="2024-05-22T17:05:00Z">
        <w:r w:rsidRPr="009903FF" w:rsidDel="00DF242B">
          <w:delText xml:space="preserve">sdmTMB integrates SPDE matrices from R-INLA </w:delText>
        </w:r>
        <w:r w:rsidRPr="009903FF" w:rsidDel="00DF242B">
          <w:fldChar w:fldCharType="begin"/>
        </w:r>
        <w:r w:rsidDel="00DF242B">
          <w:delInstrText xml:space="preserve"> ADDIN ZOTERO_ITEM CSL_CITATION {"citationID":"apHiIGqq","properties":{"formattedCitation":"(Lindgren &amp; Rue, 2015)","plainCitation":"(Lindgren &amp; Rue, 2015)","noteIndex":0},"citationItems":[{"id":347,"uris":["http://zotero.org/users/local/LJpMI5ZK/items/5TG4I5MY"],"itemData":{"id":347,"type":"article-journal","container-title":"Journal of statistical software","issue":"19","note":"publisher: University of California at Los Angeles","title":"Bayesian spatial modelling with R-INLA","volume":"63","author":[{"family":"Lindgren","given":"Finn"},{"family":"Rue","given":"Håvard"}],"issued":{"date-parts":[["2015"]]}}}],"schema":"https://github.com/citation-style-language/schema/raw/master/csl-citation.json"} </w:delInstrText>
        </w:r>
        <w:r w:rsidRPr="009903FF" w:rsidDel="00DF242B">
          <w:fldChar w:fldCharType="separate"/>
        </w:r>
        <w:r w:rsidDel="00DF242B">
          <w:delText>(Lindgren &amp; Rue, 2015)</w:delText>
        </w:r>
        <w:r w:rsidRPr="009903FF" w:rsidDel="00DF242B">
          <w:fldChar w:fldCharType="end"/>
        </w:r>
        <w:r w:rsidRPr="009903FF" w:rsidDel="00DF242B">
          <w:delText xml:space="preserve"> with marginal log likelihood calculations and random effect integration via the Laplace approximation with TMB </w:delText>
        </w:r>
        <w:r w:rsidRPr="009903FF" w:rsidDel="00DF242B">
          <w:fldChar w:fldCharType="begin"/>
        </w:r>
        <w:r w:rsidRPr="009903FF" w:rsidDel="00DF242B">
          <w:delInstrText xml:space="preserve"> ADDIN ZOTERO_ITEM CSL_CITATION {"citationID":"Uas5ou73","properties":{"formattedCitation":"(Kristensen et al., 2015)","plainCitation":"(Kristensen et al., 2015)","noteIndex":0},"citationItems":[{"id":311,"uris":["http://zotero.org/users/local/LJpMI5ZK/items/GKUL2S3A"],"itemData":{"id":311,"type":"article-journal","container-title":"arXiv preprint arXiv:1509.00660","title":"TMB: automatic differentiation and Laplace approximation","author":[{"family":"Kristensen","given":"Kasper"},{"family":"Nielsen","given":"Anders"},{"family":"Berg","given":"Casper W"},{"family":"Skaug","given":"Hans"},{"family":"Bell","given":"Brad"}],"issued":{"date-parts":[["2015"]]}}}],"schema":"https://github.com/citation-style-language/schema/raw/master/csl-citation.json"} </w:delInstrText>
        </w:r>
        <w:r w:rsidRPr="009903FF" w:rsidDel="00DF242B">
          <w:fldChar w:fldCharType="separate"/>
        </w:r>
        <w:r w:rsidRPr="009903FF" w:rsidDel="00DF242B">
          <w:delText>(Kristensen et al., 2015)</w:delText>
        </w:r>
        <w:r w:rsidRPr="009903FF" w:rsidDel="00DF242B">
          <w:fldChar w:fldCharType="end"/>
        </w:r>
        <w:r w:rsidRPr="009903FF" w:rsidDel="00DF242B">
          <w:delText xml:space="preserve">. Our ‘mesh’ for the SPDE calculations was constructed in R-INLA with an inner mesh near the data and an outer mesh further away from the data to reduce boundary effects </w:delText>
        </w:r>
        <w:r w:rsidRPr="009903FF" w:rsidDel="00DF242B">
          <w:fldChar w:fldCharType="begin"/>
        </w:r>
        <w:r w:rsidDel="00DF242B">
          <w:delInstrText xml:space="preserve"> ADDIN ZOTERO_ITEM CSL_CITATION {"citationID":"Y0iutj7v","properties":{"formattedCitation":"(Lindgren &amp; Rue, 2015)","plainCitation":"(Lindgren &amp; Rue, 2015)","noteIndex":0},"citationItems":[{"id":347,"uris":["http://zotero.org/users/local/LJpMI5ZK/items/5TG4I5MY"],"itemData":{"id":347,"type":"article-journal","container-title":"Journal of statistical software","issue":"19","note":"publisher: University of California at Los Angeles","title":"Bayesian spatial modelling with R-INLA","volume":"63","author":[{"family":"Lindgren","given":"Finn"},{"family":"Rue","given":"Håvard"}],"issued":{"date-parts":[["2015"]]}}}],"schema":"https://github.com/citation-style-language/schema/raw/master/csl-citation.json"} </w:delInstrText>
        </w:r>
        <w:r w:rsidRPr="009903FF" w:rsidDel="00DF242B">
          <w:fldChar w:fldCharType="separate"/>
        </w:r>
        <w:r w:rsidDel="00DF242B">
          <w:rPr>
            <w:noProof/>
          </w:rPr>
          <w:delText xml:space="preserve">(Lindgren &amp; Rue, </w:delText>
        </w:r>
        <w:r w:rsidDel="00DF242B">
          <w:rPr>
            <w:noProof/>
          </w:rPr>
          <w:lastRenderedPageBreak/>
          <w:delText>2015)</w:delText>
        </w:r>
        <w:r w:rsidRPr="009903FF" w:rsidDel="00DF242B">
          <w:fldChar w:fldCharType="end"/>
        </w:r>
        <w:r w:rsidRPr="009903FF" w:rsidDel="00DF242B">
          <w:delText xml:space="preserve">. Our inner and outer meshes had an ‘offset’ of 3 km and 8 km from the data, maximum triangle edge lengths of 3 km and 15 km, and a minimum triangle edge length of 3 km. We assessed model convergence by checking that the maximum absolute gradient of the marginal log likelihood with respect to all fixed effects was &lt; 0.001 and the Hessian matrix was positive definite. </w:delText>
        </w:r>
      </w:del>
      <w:del w:id="138" w:author="Sean Hardison" w:date="2024-05-22T11:07:00Z" w16du:dateUtc="2024-05-22T17:07:00Z">
        <w:r w:rsidRPr="009903FF" w:rsidDel="00197064">
          <w:delText>The time series derived from these models are shown in Figure 4.</w:delText>
        </w:r>
      </w:del>
    </w:p>
    <w:p w14:paraId="33BDBCC9" w14:textId="77777777" w:rsidR="002845D8" w:rsidRPr="009903FF" w:rsidRDefault="002845D8" w:rsidP="002845D8">
      <w:pPr>
        <w:pStyle w:val="Heading3"/>
        <w:spacing w:line="480" w:lineRule="auto"/>
        <w:rPr>
          <w:rFonts w:cs="Times New Roman"/>
        </w:rPr>
      </w:pPr>
      <w:bookmarkStart w:id="139" w:name="_Toc157474505"/>
      <w:r w:rsidRPr="009903FF">
        <w:rPr>
          <w:rFonts w:cs="Times New Roman"/>
        </w:rPr>
        <w:t>Partitioning stability and asynchrony</w:t>
      </w:r>
      <w:r>
        <w:rPr>
          <w:rFonts w:cs="Times New Roman"/>
        </w:rPr>
        <w:t xml:space="preserve"> and hypothesis testing</w:t>
      </w:r>
      <w:bookmarkEnd w:id="139"/>
    </w:p>
    <w:p w14:paraId="11004A68" w14:textId="77777777" w:rsidR="002845D8" w:rsidRPr="009903FF" w:rsidRDefault="002845D8" w:rsidP="002845D8">
      <w:pPr>
        <w:spacing w:line="480" w:lineRule="auto"/>
      </w:pPr>
      <w:r w:rsidRPr="009903FF">
        <w:tab/>
        <w:t xml:space="preserve">We applied the stability and asynchrony partitioning framework developed by Thibault &amp; Connolly (2013; who considered the related quantities of variability and synchrony) that is commonly used in ecological contexts </w:t>
      </w:r>
      <w:r w:rsidRPr="009903FF">
        <w:fldChar w:fldCharType="begin"/>
      </w:r>
      <w:r w:rsidRPr="009903FF">
        <w:instrText xml:space="preserve"> ADDIN ZOTERO_ITEM CSL_CITATION {"citationID":"hu0O27qQ","properties":{"formattedCitation":"(Lamy et al., 2019; Wang et al., 2019)","plainCitation":"(Lamy et al., 2019; Wang et al., 2019)","noteIndex":0},"citationItems":[{"id":42,"uris":["http://zotero.org/users/local/LJpMI5ZK/items/48DCDZUF"],"itemData":{"id":42,"type":"article-journal","container-title":"Ecology","issue":"7","note":"publisher: Wiley Online Library","page":"e02719","title":"Species insurance trumps spatial insurance in stabilizing biomass of a marine macroalgal metacommunity","volume":"100","author":[{"family":"Lamy","given":"Thomas"},{"family":"Wang","given":"Shaopeng"},{"family":"Renard","given":"Delphine"},{"family":"Lafferty","given":"Kevin D"},{"family":"Reed","given":"Daniel C"},{"family":"Miller","given":"Robert J"}],"issued":{"date-parts":[["2019"]]}}},{"id":27,"uris":["http://zotero.org/users/local/LJpMI5ZK/items/ETWBCRCN"],"itemData":{"id":27,"type":"article-journal","container-title":"Ecography","issue":"6","note":"publisher: Wiley Online Library","page":"1200–1211","title":"Stability and synchrony across ecological hierarchies in heterogeneous metacommunities: linking theory to data","volume":"42","author":[{"family":"Wang","given":"Shaopeng"},{"family":"Lamy","given":"Thomas"},{"family":"Hallett","given":"Lauren M"},{"family":"Loreau","given":"Michel"}],"issued":{"date-parts":[["2019"]]}}}],"schema":"https://github.com/citation-style-language/schema/raw/master/csl-citation.json"} </w:instrText>
      </w:r>
      <w:r w:rsidRPr="009903FF">
        <w:fldChar w:fldCharType="separate"/>
      </w:r>
      <w:r w:rsidRPr="009903FF">
        <w:rPr>
          <w:noProof/>
        </w:rPr>
        <w:t>(Lamy et al., 2019; Wang et al., 2019)</w:t>
      </w:r>
      <w:r w:rsidRPr="009903FF">
        <w:fldChar w:fldCharType="end"/>
      </w:r>
      <w:r w:rsidRPr="009903FF">
        <w:t xml:space="preserve"> to both the communities of species being targeted by commercial fisheries in the Bay and to the harvest portfolios in MD and VA. When applied to the fishery harvest portfolio, the stability of intra-annual portfolio harvests is </w:t>
      </w:r>
      <m:oMath>
        <m:sSub>
          <m:sSubPr>
            <m:ctrlPr>
              <w:rPr>
                <w:rFonts w:ascii="Cambria Math" w:hAnsi="Cambria Math"/>
                <w:i/>
              </w:rPr>
            </m:ctrlPr>
          </m:sSubPr>
          <m:e>
            <m:r>
              <w:rPr>
                <w:rFonts w:ascii="Cambria Math" w:hAnsi="Cambria Math"/>
              </w:rPr>
              <m:t>S</m:t>
            </m:r>
          </m:e>
          <m:sub>
            <m:r>
              <w:rPr>
                <w:rFonts w:ascii="Cambria Math" w:hAnsi="Cambria Math"/>
              </w:rPr>
              <m:t>Portfolio</m:t>
            </m:r>
          </m:sub>
        </m:sSub>
      </m:oMath>
      <w:r w:rsidRPr="009903FF">
        <w:t xml:space="preserve">, or the inverse of total harvest variability, given </w:t>
      </w:r>
      <w:proofErr w:type="gramStart"/>
      <w:r w:rsidRPr="009903FF">
        <w:t>by</w:t>
      </w:r>
      <w:proofErr w:type="gramEnd"/>
    </w:p>
    <w:p w14:paraId="53333406" w14:textId="77777777" w:rsidR="002845D8" w:rsidRPr="009903FF" w:rsidRDefault="00000000" w:rsidP="002845D8">
      <w:pPr>
        <w:spacing w:line="480" w:lineRule="auto"/>
      </w:pPr>
      <m:oMath>
        <m:sSub>
          <m:sSubPr>
            <m:ctrlPr>
              <w:rPr>
                <w:rFonts w:ascii="Cambria Math" w:hAnsi="Cambria Math"/>
                <w:i/>
              </w:rPr>
            </m:ctrlPr>
          </m:sSubPr>
          <m:e>
            <m:r>
              <w:rPr>
                <w:rFonts w:ascii="Cambria Math" w:hAnsi="Cambria Math"/>
              </w:rPr>
              <m:t>S</m:t>
            </m:r>
          </m:e>
          <m:sub>
            <m:r>
              <w:rPr>
                <w:rFonts w:ascii="Cambria Math" w:hAnsi="Cambria Math"/>
              </w:rPr>
              <m:t>Portfolio</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R</m:t>
                        </m:r>
                      </m:sub>
                    </m:sSub>
                  </m:num>
                  <m:den>
                    <m:sSub>
                      <m:sSubPr>
                        <m:ctrlPr>
                          <w:rPr>
                            <w:rFonts w:ascii="Cambria Math" w:hAnsi="Cambria Math"/>
                            <w:i/>
                          </w:rPr>
                        </m:ctrlPr>
                      </m:sSubPr>
                      <m:e>
                        <m:r>
                          <w:rPr>
                            <w:rFonts w:ascii="Cambria Math" w:hAnsi="Cambria Math"/>
                          </w:rPr>
                          <m:t>μ</m:t>
                        </m:r>
                      </m:e>
                      <m:sub>
                        <m:r>
                          <w:rPr>
                            <w:rFonts w:ascii="Cambria Math" w:hAnsi="Cambria Math"/>
                          </w:rPr>
                          <m:t>R</m:t>
                        </m:r>
                      </m:sub>
                    </m:sSub>
                  </m:den>
                </m:f>
              </m:e>
            </m:d>
          </m:e>
          <m:sup>
            <m:r>
              <w:rPr>
                <w:rFonts w:ascii="Cambria Math" w:hAnsi="Cambria Math"/>
              </w:rPr>
              <m:t>-1</m:t>
            </m:r>
          </m:sup>
        </m:sSup>
      </m:oMath>
      <w:r w:rsidR="002845D8" w:rsidRPr="009903FF">
        <w:t>.</w:t>
      </w:r>
      <w:r w:rsidR="002845D8" w:rsidRPr="009903FF">
        <w:tab/>
      </w:r>
      <w:r w:rsidR="002845D8" w:rsidRPr="009903FF">
        <w:tab/>
      </w:r>
      <w:r w:rsidR="002845D8" w:rsidRPr="009903FF">
        <w:tab/>
      </w:r>
      <w:r w:rsidR="002845D8" w:rsidRPr="009903FF">
        <w:tab/>
        <w:t>(2)</w:t>
      </w:r>
    </w:p>
    <w:p w14:paraId="6E5FA584" w14:textId="77777777" w:rsidR="002845D8" w:rsidRPr="009903FF" w:rsidRDefault="002845D8" w:rsidP="002845D8">
      <w:pPr>
        <w:spacing w:line="480" w:lineRule="auto"/>
      </w:pPr>
      <w:r w:rsidRPr="009903FF">
        <w:t xml:space="preserve">Here,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Pr="009903FF">
        <w:t xml:space="preserve"> is the temporal standard deviation of total harvests and </w:t>
      </w:r>
      <m:oMath>
        <m:sSub>
          <m:sSubPr>
            <m:ctrlPr>
              <w:rPr>
                <w:rFonts w:ascii="Cambria Math" w:hAnsi="Cambria Math"/>
                <w:i/>
              </w:rPr>
            </m:ctrlPr>
          </m:sSubPr>
          <m:e>
            <m:r>
              <w:rPr>
                <w:rFonts w:ascii="Cambria Math" w:hAnsi="Cambria Math"/>
              </w:rPr>
              <m:t>μ</m:t>
            </m:r>
          </m:e>
          <m:sub>
            <m:r>
              <w:rPr>
                <w:rFonts w:ascii="Cambria Math" w:hAnsi="Cambria Math"/>
              </w:rPr>
              <m:t>R</m:t>
            </m:r>
          </m:sub>
        </m:sSub>
      </m:oMath>
      <w:r w:rsidRPr="009903FF">
        <w:t xml:space="preserve"> the temporal mean of total harvests in a region </w:t>
      </w:r>
      <w:r w:rsidRPr="009903FF">
        <w:rPr>
          <w:i/>
          <w:iCs/>
        </w:rPr>
        <w:t>R</w:t>
      </w:r>
      <w:r w:rsidRPr="009903FF">
        <w:t xml:space="preserve">. </w:t>
      </w:r>
      <m:oMath>
        <m:sSub>
          <m:sSubPr>
            <m:ctrlPr>
              <w:rPr>
                <w:rFonts w:ascii="Cambria Math" w:hAnsi="Cambria Math"/>
                <w:i/>
              </w:rPr>
            </m:ctrlPr>
          </m:sSubPr>
          <m:e>
            <m:r>
              <w:rPr>
                <w:rFonts w:ascii="Cambria Math" w:hAnsi="Cambria Math"/>
              </w:rPr>
              <m:t>S</m:t>
            </m:r>
          </m:e>
          <m:sub>
            <m:r>
              <w:rPr>
                <w:rFonts w:ascii="Cambria Math" w:hAnsi="Cambria Math"/>
              </w:rPr>
              <m:t>Portfolio</m:t>
            </m:r>
          </m:sub>
        </m:sSub>
      </m:oMath>
      <w:r w:rsidRPr="009903FF">
        <w:t xml:space="preserve"> is equivalent to the product of harvest asynchrony (</w:t>
      </w:r>
      <m:oMath>
        <m:sSub>
          <m:sSubPr>
            <m:ctrlPr>
              <w:rPr>
                <w:rFonts w:ascii="Cambria Math" w:hAnsi="Cambria Math"/>
                <w:i/>
              </w:rPr>
            </m:ctrlPr>
          </m:sSubPr>
          <m:e>
            <m:r>
              <w:rPr>
                <w:rFonts w:ascii="Cambria Math" w:hAnsi="Cambria Math"/>
              </w:rPr>
              <m:t>ϕ</m:t>
            </m:r>
          </m:e>
          <m:sub>
            <m:r>
              <w:rPr>
                <w:rFonts w:ascii="Cambria Math" w:hAnsi="Cambria Math"/>
              </w:rPr>
              <m:t>Harvest</m:t>
            </m:r>
          </m:sub>
        </m:sSub>
      </m:oMath>
      <w:r w:rsidRPr="009903FF">
        <w:t>) and species stability (</w:t>
      </w:r>
      <m:oMath>
        <m:sSub>
          <m:sSubPr>
            <m:ctrlPr>
              <w:rPr>
                <w:rFonts w:ascii="Cambria Math" w:hAnsi="Cambria Math"/>
                <w:i/>
              </w:rPr>
            </m:ctrlPr>
          </m:sSubPr>
          <m:e>
            <m:r>
              <w:rPr>
                <w:rFonts w:ascii="Cambria Math" w:hAnsi="Cambria Math"/>
              </w:rPr>
              <m:t>S</m:t>
            </m:r>
          </m:e>
          <m:sub>
            <m:r>
              <w:rPr>
                <w:rFonts w:ascii="Cambria Math" w:hAnsi="Cambria Math"/>
              </w:rPr>
              <m:t>Harvest</m:t>
            </m:r>
          </m:sub>
        </m:sSub>
      </m:oMath>
      <w:r w:rsidRPr="009903FF">
        <w:t>), the latter term being given by</w:t>
      </w:r>
    </w:p>
    <w:p w14:paraId="665DA2E6" w14:textId="77777777" w:rsidR="002845D8" w:rsidRPr="009903FF" w:rsidRDefault="00000000" w:rsidP="002845D8">
      <w:pPr>
        <w:spacing w:line="480" w:lineRule="auto"/>
      </w:pPr>
      <m:oMath>
        <m:sSub>
          <m:sSubPr>
            <m:ctrlPr>
              <w:rPr>
                <w:rFonts w:ascii="Cambria Math" w:hAnsi="Cambria Math"/>
                <w:i/>
              </w:rPr>
            </m:ctrlPr>
          </m:sSubPr>
          <m:e>
            <m:r>
              <w:rPr>
                <w:rFonts w:ascii="Cambria Math" w:hAnsi="Cambria Math"/>
              </w:rPr>
              <m:t>S</m:t>
            </m:r>
          </m:e>
          <m:sub>
            <m:r>
              <w:rPr>
                <w:rFonts w:ascii="Cambria Math" w:hAnsi="Cambria Math"/>
              </w:rPr>
              <m:t>Harvest</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CV</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i</m:t>
                            </m:r>
                          </m:sub>
                        </m:sSub>
                      </m:num>
                      <m:den>
                        <m:sSub>
                          <m:sSubPr>
                            <m:ctrlPr>
                              <w:rPr>
                                <w:rFonts w:ascii="Cambria Math" w:hAnsi="Cambria Math"/>
                                <w:i/>
                              </w:rPr>
                            </m:ctrlPr>
                          </m:sSubPr>
                          <m:e>
                            <m:r>
                              <w:rPr>
                                <w:rFonts w:ascii="Cambria Math" w:hAnsi="Cambria Math"/>
                              </w:rPr>
                              <m:t>μ</m:t>
                            </m:r>
                          </m:e>
                          <m:sub>
                            <m:r>
                              <w:rPr>
                                <w:rFonts w:ascii="Cambria Math" w:hAnsi="Cambria Math"/>
                              </w:rPr>
                              <m:t>R</m:t>
                            </m:r>
                          </m:sub>
                        </m:sSub>
                      </m:den>
                    </m:f>
                  </m:e>
                </m:nary>
              </m:e>
            </m:d>
          </m:e>
          <m:sup>
            <m:r>
              <w:rPr>
                <w:rFonts w:ascii="Cambria Math" w:hAnsi="Cambria Math"/>
              </w:rPr>
              <m:t>-1</m:t>
            </m:r>
          </m:sup>
        </m:sSup>
      </m:oMath>
      <w:r w:rsidR="002845D8" w:rsidRPr="009903FF">
        <w:t>,</w:t>
      </w:r>
      <w:r w:rsidR="002845D8" w:rsidRPr="009903FF">
        <w:tab/>
      </w:r>
      <w:r w:rsidR="002845D8" w:rsidRPr="009903FF">
        <w:tab/>
      </w:r>
      <w:r w:rsidR="002845D8" w:rsidRPr="009903FF">
        <w:tab/>
        <w:t>(3)</w:t>
      </w:r>
    </w:p>
    <w:p w14:paraId="313F4B9D" w14:textId="77777777" w:rsidR="002845D8" w:rsidRPr="009903FF" w:rsidRDefault="002845D8" w:rsidP="002845D8">
      <w:pPr>
        <w:spacing w:line="480" w:lineRule="auto"/>
      </w:pPr>
      <w:r w:rsidRPr="009903FF">
        <w:t xml:space="preserve">where </w:t>
      </w:r>
      <m:oMath>
        <m:sSub>
          <m:sSubPr>
            <m:ctrlPr>
              <w:rPr>
                <w:rFonts w:ascii="Cambria Math" w:hAnsi="Cambria Math"/>
                <w:i/>
              </w:rPr>
            </m:ctrlPr>
          </m:sSubPr>
          <m:e>
            <m:r>
              <w:rPr>
                <w:rFonts w:ascii="Cambria Math" w:hAnsi="Cambria Math"/>
              </w:rPr>
              <m:t>CV</m:t>
            </m:r>
          </m:e>
          <m:sub>
            <m:r>
              <w:rPr>
                <w:rFonts w:ascii="Cambria Math" w:hAnsi="Cambria Math"/>
              </w:rPr>
              <m:t>i</m:t>
            </m:r>
          </m:sub>
        </m:sSub>
      </m:oMath>
      <w:r w:rsidRPr="009903FF">
        <w:t xml:space="preserve"> is the temporal coefficient of variation of harvests of species i, and </w:t>
      </w:r>
      <m:oMath>
        <m:sSub>
          <m:sSubPr>
            <m:ctrlPr>
              <w:rPr>
                <w:rFonts w:ascii="Cambria Math" w:hAnsi="Cambria Math"/>
                <w:i/>
              </w:rPr>
            </m:ctrlPr>
          </m:sSubPr>
          <m:e>
            <m:r>
              <w:rPr>
                <w:rFonts w:ascii="Cambria Math" w:hAnsi="Cambria Math"/>
              </w:rPr>
              <m:t>CV</m:t>
            </m:r>
          </m:e>
          <m:sub>
            <m:r>
              <w:rPr>
                <w:rFonts w:ascii="Cambria Math" w:hAnsi="Cambria Math"/>
              </w:rPr>
              <m:t>i</m:t>
            </m:r>
          </m:sub>
        </m:sSub>
      </m:oMath>
      <w:r w:rsidRPr="009903FF">
        <w:t xml:space="preserve"> is weighted by species harvest contributions to </w:t>
      </w:r>
      <m:oMath>
        <m:sSub>
          <m:sSubPr>
            <m:ctrlPr>
              <w:rPr>
                <w:rFonts w:ascii="Cambria Math" w:hAnsi="Cambria Math"/>
                <w:i/>
              </w:rPr>
            </m:ctrlPr>
          </m:sSubPr>
          <m:e>
            <m:r>
              <w:rPr>
                <w:rFonts w:ascii="Cambria Math" w:hAnsi="Cambria Math"/>
              </w:rPr>
              <m:t>μ</m:t>
            </m:r>
          </m:e>
          <m:sub>
            <m:r>
              <w:rPr>
                <w:rFonts w:ascii="Cambria Math" w:hAnsi="Cambria Math"/>
              </w:rPr>
              <m:t>R</m:t>
            </m:r>
          </m:sub>
        </m:sSub>
      </m:oMath>
      <w:r w:rsidRPr="009903FF">
        <w:t xml:space="preserve"> . Stated plainly, </w:t>
      </w:r>
      <m:oMath>
        <m:sSub>
          <m:sSubPr>
            <m:ctrlPr>
              <w:rPr>
                <w:rFonts w:ascii="Cambria Math" w:hAnsi="Cambria Math"/>
                <w:i/>
              </w:rPr>
            </m:ctrlPr>
          </m:sSubPr>
          <m:e>
            <m:r>
              <w:rPr>
                <w:rFonts w:ascii="Cambria Math" w:hAnsi="Cambria Math"/>
              </w:rPr>
              <m:t>S</m:t>
            </m:r>
          </m:e>
          <m:sub>
            <m:r>
              <w:rPr>
                <w:rFonts w:ascii="Cambria Math" w:hAnsi="Cambria Math"/>
              </w:rPr>
              <m:t>Harvest</m:t>
            </m:r>
          </m:sub>
        </m:sSub>
        <m:r>
          <w:rPr>
            <w:rFonts w:ascii="Cambria Math" w:hAnsi="Cambria Math"/>
          </w:rPr>
          <m:t xml:space="preserve"> </m:t>
        </m:r>
      </m:oMath>
      <w:r w:rsidRPr="009903FF">
        <w:t xml:space="preserve">is the inverse of weighted average harvest variability </w:t>
      </w:r>
      <w:r w:rsidRPr="009903FF">
        <w:fldChar w:fldCharType="begin"/>
      </w:r>
      <w:r w:rsidRPr="009903FF">
        <w:instrText xml:space="preserve"> ADDIN ZOTERO_ITEM CSL_CITATION {"citationID":"DX0Jog85","properties":{"formattedCitation":"(Zhao et al., 2022)","plainCitation":"(Zhao et al., 2022)","noteIndex":0},"citationItems":[{"id":67,"uris":["http://zotero.org/users/local/LJpMI5ZK/items/GFWCTUJZ"],"itemData":{"id":67,"type":"article-journal","container-title":"Nature Communications","issue":"1","note":"publisher: Nature Publishing Group UK London","page":"7804","title":"Biodiversity stabilizes plant communities through statistical-averaging effects rather than compensatory dynamics","volume":"13","author":[{"family":"Zhao","given":"Lei"},{"family":"Wang","given":"Shaopeng"},{"family":"Shen","given":"Ruohong"},{"family":"Gong","given":"Ying"},{"family":"Wang","given":"Chong"},{"family":"Hong","given":"Pubin"},{"family":"Reuman","given":"Daniel C"}],"issued":{"date-parts":[["2022"]]}}}],"schema":"https://github.com/citation-style-language/schema/raw/master/csl-citation.json"} </w:instrText>
      </w:r>
      <w:r w:rsidRPr="009903FF">
        <w:fldChar w:fldCharType="separate"/>
      </w:r>
      <w:r w:rsidRPr="009903FF">
        <w:t>(Zhao et al., 2022)</w:t>
      </w:r>
      <w:r w:rsidRPr="009903FF">
        <w:fldChar w:fldCharType="end"/>
      </w:r>
      <w:r w:rsidRPr="009903FF">
        <w:t xml:space="preserve">. We calculated </w:t>
      </w:r>
      <m:oMath>
        <m:sSub>
          <m:sSubPr>
            <m:ctrlPr>
              <w:rPr>
                <w:rFonts w:ascii="Cambria Math" w:hAnsi="Cambria Math"/>
                <w:i/>
              </w:rPr>
            </m:ctrlPr>
          </m:sSubPr>
          <m:e>
            <m:r>
              <w:rPr>
                <w:rFonts w:ascii="Cambria Math" w:hAnsi="Cambria Math"/>
              </w:rPr>
              <m:t>S</m:t>
            </m:r>
          </m:e>
          <m:sub>
            <m:r>
              <w:rPr>
                <w:rFonts w:ascii="Cambria Math" w:hAnsi="Cambria Math"/>
              </w:rPr>
              <m:t>Portfolio</m:t>
            </m:r>
          </m:sub>
        </m:sSub>
      </m:oMath>
      <w:r w:rsidRPr="009903FF">
        <w:t xml:space="preserve"> twice: once corresponding to the 5 months for which biomass estimates were available (</w:t>
      </w:r>
      <m:oMath>
        <m:sSub>
          <m:sSubPr>
            <m:ctrlPr>
              <w:rPr>
                <w:rFonts w:ascii="Cambria Math" w:hAnsi="Cambria Math"/>
                <w:i/>
              </w:rPr>
            </m:ctrlPr>
          </m:sSubPr>
          <m:e>
            <m:r>
              <w:rPr>
                <w:rFonts w:ascii="Cambria Math" w:hAnsi="Cambria Math"/>
              </w:rPr>
              <m:t>S</m:t>
            </m:r>
          </m:e>
          <m:sub>
            <m:r>
              <w:rPr>
                <w:rFonts w:ascii="Cambria Math" w:hAnsi="Cambria Math"/>
              </w:rPr>
              <m:t>Portfolio,S</m:t>
            </m:r>
          </m:sub>
        </m:sSub>
        <m:r>
          <w:rPr>
            <w:rFonts w:ascii="Cambria Math" w:hAnsi="Cambria Math"/>
          </w:rPr>
          <m:t>)</m:t>
        </m:r>
      </m:oMath>
      <w:r w:rsidRPr="009903FF">
        <w:t xml:space="preserve">, and again for all 12 months </w:t>
      </w:r>
      <w:r w:rsidRPr="009903FF">
        <w:lastRenderedPageBreak/>
        <w:t xml:space="preserve">of the year </w:t>
      </w:r>
      <m:oMath>
        <m:sSub>
          <m:sSubPr>
            <m:ctrlPr>
              <w:rPr>
                <w:rFonts w:ascii="Cambria Math" w:hAnsi="Cambria Math"/>
                <w:i/>
              </w:rPr>
            </m:ctrlPr>
          </m:sSubPr>
          <m:e>
            <m:r>
              <w:rPr>
                <w:rFonts w:ascii="Cambria Math" w:hAnsi="Cambria Math"/>
              </w:rPr>
              <m:t>(S</m:t>
            </m:r>
          </m:e>
          <m:sub>
            <m:r>
              <w:rPr>
                <w:rFonts w:ascii="Cambria Math" w:hAnsi="Cambria Math"/>
              </w:rPr>
              <m:t>Portolio,  L</m:t>
            </m:r>
          </m:sub>
        </m:sSub>
        <m:r>
          <w:rPr>
            <w:rFonts w:ascii="Cambria Math" w:hAnsi="Cambria Math"/>
          </w:rPr>
          <m:t>)</m:t>
        </m:r>
      </m:oMath>
      <w:r w:rsidRPr="009903FF">
        <w:t>. We similarly calculated the stability of portfolio value by calculating the inverse temporal variability of summed harvest values (all months included).</w:t>
      </w:r>
    </w:p>
    <w:p w14:paraId="64449BC0" w14:textId="0611E25A" w:rsidR="002845D8" w:rsidRPr="009903FF" w:rsidRDefault="002845D8" w:rsidP="002845D8">
      <w:pPr>
        <w:spacing w:line="480" w:lineRule="auto"/>
      </w:pPr>
      <w:r w:rsidRPr="009903FF">
        <w:tab/>
        <w:t xml:space="preserve">We next partitioned species asynchrony </w:t>
      </w:r>
      <m:oMath>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Species</m:t>
                </m:r>
              </m:sub>
            </m:sSub>
          </m:e>
        </m:d>
      </m:oMath>
      <w:r w:rsidRPr="009903FF">
        <w:t xml:space="preserve"> and harvest asynchrony </w:t>
      </w:r>
      <m:oMath>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Harvest</m:t>
                </m:r>
              </m:sub>
            </m:sSub>
          </m:e>
        </m:d>
      </m:oMath>
      <w:r w:rsidRPr="009903FF">
        <w:t xml:space="preserve"> into compensation (</w:t>
      </w:r>
      <m:oMath>
        <m:r>
          <w:rPr>
            <w:rFonts w:ascii="Cambria Math" w:hAnsi="Cambria Math"/>
          </w:rPr>
          <m:t>CPE</m:t>
        </m:r>
      </m:oMath>
      <w:r w:rsidRPr="009903FF">
        <w:t>) and statistical averaging effects (</w:t>
      </w:r>
      <m:oMath>
        <m:r>
          <w:rPr>
            <w:rFonts w:ascii="Cambria Math" w:hAnsi="Cambria Math"/>
          </w:rPr>
          <m:t>SAE</m:t>
        </m:r>
      </m:oMath>
      <w:r w:rsidRPr="009903FF">
        <w:t xml:space="preserve">) </w:t>
      </w:r>
      <w:r w:rsidRPr="009903FF">
        <w:fldChar w:fldCharType="begin"/>
      </w:r>
      <w:r w:rsidRPr="009903FF">
        <w:instrText xml:space="preserve"> ADDIN ZOTERO_ITEM CSL_CITATION {"citationID":"MehZz1OV","properties":{"formattedCitation":"(Zhao et al., 2022)","plainCitation":"(Zhao et al., 2022)","noteIndex":0},"citationItems":[{"id":67,"uris":["http://zotero.org/users/local/LJpMI5ZK/items/GFWCTUJZ"],"itemData":{"id":67,"type":"article-journal","container-title":"Nature Communications","issue":"1","note":"publisher: Nature Publishing Group UK London","page":"7804","title":"Biodiversity stabilizes plant communities through statistical-averaging effects rather than compensatory dynamics","volume":"13","author":[{"family":"Zhao","given":"Lei"},{"family":"Wang","given":"Shaopeng"},{"family":"Shen","given":"Ruohong"},{"family":"Gong","given":"Ying"},{"family":"Wang","given":"Chong"},{"family":"Hong","given":"Pubin"},{"family":"Reuman","given":"Daniel C"}],"issued":{"date-parts":[["2022"]]}}}],"schema":"https://github.com/citation-style-language/schema/raw/master/csl-citation.json"} </w:instrText>
      </w:r>
      <w:r w:rsidRPr="009903FF">
        <w:fldChar w:fldCharType="separate"/>
      </w:r>
      <w:r w:rsidRPr="009903FF">
        <w:t>(Zhao et al., 2022)</w:t>
      </w:r>
      <w:r w:rsidRPr="009903FF">
        <w:fldChar w:fldCharType="end"/>
      </w:r>
      <w:r w:rsidRPr="009903FF">
        <w:t xml:space="preserve">. Continuing in the context of the commercial harvest portfolio, harvest asynchrony is given by </w:t>
      </w:r>
      <m:oMath>
        <m:sSub>
          <m:sSubPr>
            <m:ctrlPr>
              <w:rPr>
                <w:rFonts w:ascii="Cambria Math" w:hAnsi="Cambria Math"/>
                <w:i/>
              </w:rPr>
            </m:ctrlPr>
          </m:sSubPr>
          <m:e>
            <m:r>
              <w:rPr>
                <w:rFonts w:ascii="Cambria Math" w:hAnsi="Cambria Math"/>
              </w:rPr>
              <m:t>ϕ</m:t>
            </m:r>
          </m:e>
          <m:sub>
            <m:r>
              <w:rPr>
                <w:rFonts w:ascii="Cambria Math" w:hAnsi="Cambria Math"/>
              </w:rPr>
              <m:t>Harvest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nary>
                  <m:naryPr>
                    <m:chr m:val="∑"/>
                    <m:supHide m:val="1"/>
                    <m:ctrlPr>
                      <w:rPr>
                        <w:rFonts w:ascii="Cambria Math" w:hAnsi="Cambria Math"/>
                        <w:i/>
                      </w:rPr>
                    </m:ctrlPr>
                  </m:naryPr>
                  <m:sub>
                    <m:r>
                      <w:rPr>
                        <w:rFonts w:ascii="Cambria Math" w:hAnsi="Cambria Math"/>
                      </w:rPr>
                      <m:t>i</m:t>
                    </m:r>
                  </m:sub>
                  <m:sup/>
                  <m:e>
                    <m:r>
                      <w:rPr>
                        <w:rFonts w:ascii="Cambria Math" w:hAnsi="Cambria Math"/>
                      </w:rPr>
                      <m:t>σ</m:t>
                    </m:r>
                  </m:e>
                </m:nary>
              </m:e>
              <m:sub>
                <m:r>
                  <w:rPr>
                    <w:rFonts w:ascii="Cambria Math" w:hAnsi="Cambria Math"/>
                  </w:rPr>
                  <m:t>i</m:t>
                </m:r>
              </m:sub>
            </m:sSub>
          </m:num>
          <m:den>
            <m:sSub>
              <m:sSubPr>
                <m:ctrlPr>
                  <w:rPr>
                    <w:rFonts w:ascii="Cambria Math" w:hAnsi="Cambria Math"/>
                    <w:i/>
                  </w:rPr>
                </m:ctrlPr>
              </m:sSubPr>
              <m:e>
                <m:r>
                  <w:rPr>
                    <w:rFonts w:ascii="Cambria Math" w:hAnsi="Cambria Math"/>
                  </w:rPr>
                  <m:t>σ</m:t>
                </m:r>
              </m:e>
              <m:sub>
                <m:r>
                  <w:rPr>
                    <w:rFonts w:ascii="Cambria Math" w:hAnsi="Cambria Math"/>
                  </w:rPr>
                  <m:t>R</m:t>
                </m:r>
              </m:sub>
            </m:sSub>
          </m:den>
        </m:f>
      </m:oMath>
      <w:r w:rsidRPr="009903FF">
        <w:t xml:space="preserve"> = </w:t>
      </w:r>
      <m:oMath>
        <m:r>
          <w:rPr>
            <w:rFonts w:ascii="Cambria Math" w:hAnsi="Cambria Math"/>
          </w:rPr>
          <m:t>SA</m:t>
        </m:r>
        <m:sSub>
          <m:sSubPr>
            <m:ctrlPr>
              <w:rPr>
                <w:rFonts w:ascii="Cambria Math" w:hAnsi="Cambria Math"/>
                <w:i/>
              </w:rPr>
            </m:ctrlPr>
          </m:sSubPr>
          <m:e>
            <m:r>
              <w:rPr>
                <w:rFonts w:ascii="Cambria Math" w:hAnsi="Cambria Math"/>
              </w:rPr>
              <m:t>E</m:t>
            </m:r>
          </m:e>
          <m:sub>
            <m:r>
              <w:rPr>
                <w:rFonts w:ascii="Cambria Math" w:hAnsi="Cambria Math"/>
              </w:rPr>
              <m:t>Harvest</m:t>
            </m:r>
          </m:sub>
        </m:sSub>
        <m:r>
          <w:rPr>
            <w:rFonts w:ascii="Cambria Math" w:hAnsi="Cambria Math"/>
          </w:rPr>
          <m:t>×CP</m:t>
        </m:r>
        <m:sSub>
          <m:sSubPr>
            <m:ctrlPr>
              <w:rPr>
                <w:rFonts w:ascii="Cambria Math" w:hAnsi="Cambria Math"/>
                <w:i/>
              </w:rPr>
            </m:ctrlPr>
          </m:sSubPr>
          <m:e>
            <m:r>
              <w:rPr>
                <w:rFonts w:ascii="Cambria Math" w:hAnsi="Cambria Math"/>
              </w:rPr>
              <m:t>E</m:t>
            </m:r>
          </m:e>
          <m:sub>
            <m:r>
              <w:rPr>
                <w:rFonts w:ascii="Cambria Math" w:hAnsi="Cambria Math"/>
              </w:rPr>
              <m:t>Harvest</m:t>
            </m:r>
          </m:sub>
        </m:sSub>
      </m:oMath>
      <w:r w:rsidRPr="009903FF">
        <w:t xml:space="preserve">. </w:t>
      </w:r>
      <w:del w:id="140" w:author="Sean Hardison" w:date="2024-04-26T14:27:00Z" w16du:dateUtc="2024-04-26T20:27:00Z">
        <w:r w:rsidRPr="009903FF" w:rsidDel="007F4C4D">
          <w:delText xml:space="preserve">In the theory of </w:delText>
        </w:r>
      </w:del>
      <w:r w:rsidRPr="009903FF">
        <w:t>Zhao et al. (2022)</w:t>
      </w:r>
      <w:ins w:id="141" w:author="Sean Hardison" w:date="2024-04-26T14:27:00Z" w16du:dateUtc="2024-04-26T20:27:00Z">
        <w:r w:rsidR="007F4C4D">
          <w:t xml:space="preserve"> showed that</w:t>
        </w:r>
      </w:ins>
      <w:del w:id="142" w:author="Sean Hardison" w:date="2024-04-26T14:27:00Z" w16du:dateUtc="2024-04-26T20:27:00Z">
        <w:r w:rsidRPr="009903FF" w:rsidDel="007F4C4D">
          <w:delText>,</w:delText>
        </w:r>
      </w:del>
      <w:r w:rsidRPr="009903FF">
        <w:t xml:space="preserve"> </w:t>
      </w:r>
    </w:p>
    <w:p w14:paraId="37180D29" w14:textId="77777777" w:rsidR="002845D8" w:rsidRPr="009903FF" w:rsidRDefault="002845D8" w:rsidP="002845D8">
      <w:pPr>
        <w:spacing w:line="480" w:lineRule="auto"/>
      </w:pPr>
      <m:oMath>
        <m:r>
          <w:rPr>
            <w:rFonts w:ascii="Cambria Math" w:hAnsi="Cambria Math"/>
          </w:rPr>
          <m:t>SA</m:t>
        </m:r>
        <m:sSub>
          <m:sSubPr>
            <m:ctrlPr>
              <w:rPr>
                <w:rFonts w:ascii="Cambria Math" w:hAnsi="Cambria Math"/>
                <w:i/>
              </w:rPr>
            </m:ctrlPr>
          </m:sSubPr>
          <m:e>
            <m:r>
              <w:rPr>
                <w:rFonts w:ascii="Cambria Math" w:hAnsi="Cambria Math"/>
              </w:rPr>
              <m:t>E</m:t>
            </m:r>
          </m:e>
          <m:sub>
            <m:r>
              <w:rPr>
                <w:rFonts w:ascii="Cambria Math" w:hAnsi="Cambria Math"/>
              </w:rPr>
              <m:t>Harvest</m:t>
            </m:r>
          </m:sub>
        </m:sSub>
        <m:r>
          <w:rPr>
            <w:rFonts w:ascii="Cambria Math" w:hAnsi="Cambria Math"/>
          </w:rPr>
          <m:t xml:space="preserve">= </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σ</m:t>
                    </m:r>
                  </m:e>
                  <m:sub>
                    <m:r>
                      <w:rPr>
                        <w:rFonts w:ascii="Cambria Math" w:hAnsi="Cambria Math"/>
                      </w:rPr>
                      <m:t>i</m:t>
                    </m:r>
                  </m:sub>
                </m:sSub>
              </m:e>
            </m:nary>
          </m:num>
          <m:den>
            <m:rad>
              <m:radPr>
                <m:degHide m:val="1"/>
                <m:ctrlPr>
                  <w:rPr>
                    <w:rFonts w:ascii="Cambria Math" w:hAnsi="Cambria Math"/>
                    <w:i/>
                  </w:rPr>
                </m:ctrlPr>
              </m:radPr>
              <m:deg/>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nary>
              </m:e>
            </m:rad>
          </m:den>
        </m:f>
      </m:oMath>
      <w:r w:rsidRPr="009903FF">
        <w:t>,</w:t>
      </w:r>
      <w:r w:rsidRPr="009903FF">
        <w:tab/>
      </w:r>
      <w:r w:rsidRPr="009903FF">
        <w:tab/>
      </w:r>
      <w:r w:rsidRPr="009903FF">
        <w:tab/>
        <w:t>(4)</w:t>
      </w:r>
    </w:p>
    <w:p w14:paraId="30BDB3C3" w14:textId="77777777" w:rsidR="002845D8" w:rsidRPr="009903FF" w:rsidRDefault="002845D8" w:rsidP="002845D8">
      <w:pPr>
        <w:spacing w:line="480" w:lineRule="auto"/>
      </w:pPr>
      <w:r w:rsidRPr="009903FF">
        <w:t xml:space="preserve">where the </w:t>
      </w:r>
      <m:oMath>
        <m:r>
          <w:rPr>
            <w:rFonts w:ascii="Cambria Math" w:hAnsi="Cambria Math"/>
          </w:rPr>
          <m:t>SA</m:t>
        </m:r>
        <m:sSub>
          <m:sSubPr>
            <m:ctrlPr>
              <w:rPr>
                <w:rFonts w:ascii="Cambria Math" w:hAnsi="Cambria Math"/>
                <w:i/>
              </w:rPr>
            </m:ctrlPr>
          </m:sSubPr>
          <m:e>
            <m:r>
              <w:rPr>
                <w:rFonts w:ascii="Cambria Math" w:hAnsi="Cambria Math"/>
              </w:rPr>
              <m:t>E</m:t>
            </m:r>
          </m:e>
          <m:sub>
            <m:r>
              <w:rPr>
                <w:rFonts w:ascii="Cambria Math" w:hAnsi="Cambria Math"/>
              </w:rPr>
              <m:t>Harvest</m:t>
            </m:r>
          </m:sub>
        </m:sSub>
      </m:oMath>
      <w:r w:rsidRPr="009903FF">
        <w:t xml:space="preserve"> is the ratio comparing the portfolio harvest stability if all species harvests were uncorrelated and independent to the portfolio harvest stability if species harvests were perfectly synchronous. </w:t>
      </w:r>
      <m:oMath>
        <m:r>
          <w:rPr>
            <w:rFonts w:ascii="Cambria Math" w:hAnsi="Cambria Math"/>
          </w:rPr>
          <m:t>CP</m:t>
        </m:r>
        <m:sSub>
          <m:sSubPr>
            <m:ctrlPr>
              <w:rPr>
                <w:rFonts w:ascii="Cambria Math" w:hAnsi="Cambria Math"/>
                <w:i/>
              </w:rPr>
            </m:ctrlPr>
          </m:sSubPr>
          <m:e>
            <m:r>
              <w:rPr>
                <w:rFonts w:ascii="Cambria Math" w:hAnsi="Cambria Math"/>
              </w:rPr>
              <m:t>E</m:t>
            </m:r>
          </m:e>
          <m:sub>
            <m:r>
              <w:rPr>
                <w:rFonts w:ascii="Cambria Math" w:hAnsi="Cambria Math"/>
              </w:rPr>
              <m:t>Harvest</m:t>
            </m:r>
          </m:sub>
        </m:sSub>
      </m:oMath>
      <w:r w:rsidRPr="009903FF">
        <w:t xml:space="preserve"> is </w:t>
      </w:r>
      <w:proofErr w:type="gramStart"/>
      <w:r w:rsidRPr="009903FF">
        <w:t>then</w:t>
      </w:r>
      <w:proofErr w:type="gramEnd"/>
    </w:p>
    <w:p w14:paraId="78A61FD2" w14:textId="77777777" w:rsidR="002845D8" w:rsidRPr="009903FF" w:rsidRDefault="002845D8" w:rsidP="002845D8">
      <w:pPr>
        <w:spacing w:line="480" w:lineRule="auto"/>
      </w:pPr>
      <m:oMath>
        <m:r>
          <w:rPr>
            <w:rFonts w:ascii="Cambria Math" w:hAnsi="Cambria Math"/>
          </w:rPr>
          <m:t>CP</m:t>
        </m:r>
        <m:sSub>
          <m:sSubPr>
            <m:ctrlPr>
              <w:rPr>
                <w:rFonts w:ascii="Cambria Math" w:hAnsi="Cambria Math"/>
                <w:i/>
              </w:rPr>
            </m:ctrlPr>
          </m:sSubPr>
          <m:e>
            <m:r>
              <w:rPr>
                <w:rFonts w:ascii="Cambria Math" w:hAnsi="Cambria Math"/>
              </w:rPr>
              <m:t>E</m:t>
            </m:r>
          </m:e>
          <m:sub>
            <m:r>
              <w:rPr>
                <w:rFonts w:ascii="Cambria Math" w:hAnsi="Cambria Math"/>
              </w:rPr>
              <m:t>Harvest</m:t>
            </m:r>
          </m:sub>
        </m:sSub>
        <m:r>
          <w:rPr>
            <w:rFonts w:ascii="Cambria Math" w:hAnsi="Cambria Math"/>
          </w:rPr>
          <m:t xml:space="preserve">= </m:t>
        </m:r>
        <m:f>
          <m:fPr>
            <m:ctrlPr>
              <w:rPr>
                <w:rFonts w:ascii="Cambria Math" w:hAnsi="Cambria Math"/>
                <w:i/>
              </w:rPr>
            </m:ctrlPr>
          </m:fPr>
          <m:num>
            <m:rad>
              <m:radPr>
                <m:degHide m:val="1"/>
                <m:ctrlPr>
                  <w:rPr>
                    <w:rFonts w:ascii="Cambria Math" w:hAnsi="Cambria Math"/>
                    <w:i/>
                  </w:rPr>
                </m:ctrlPr>
              </m:radPr>
              <m:deg/>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nary>
              </m:e>
            </m:rad>
          </m:num>
          <m:den>
            <m:sSub>
              <m:sSubPr>
                <m:ctrlPr>
                  <w:rPr>
                    <w:rFonts w:ascii="Cambria Math" w:hAnsi="Cambria Math"/>
                    <w:i/>
                  </w:rPr>
                </m:ctrlPr>
              </m:sSubPr>
              <m:e>
                <m:r>
                  <w:rPr>
                    <w:rFonts w:ascii="Cambria Math" w:hAnsi="Cambria Math"/>
                  </w:rPr>
                  <m:t>σ</m:t>
                </m:r>
              </m:e>
              <m:sub>
                <m:r>
                  <w:rPr>
                    <w:rFonts w:ascii="Cambria Math" w:hAnsi="Cambria Math"/>
                  </w:rPr>
                  <m:t>R</m:t>
                </m:r>
              </m:sub>
            </m:sSub>
          </m:den>
        </m:f>
        <m:r>
          <w:rPr>
            <w:rFonts w:ascii="Cambria Math" w:hAnsi="Cambria Math"/>
          </w:rPr>
          <m:t>.</m:t>
        </m:r>
      </m:oMath>
      <w:r w:rsidRPr="009903FF">
        <w:tab/>
      </w:r>
      <w:r w:rsidRPr="009903FF">
        <w:tab/>
      </w:r>
      <w:r w:rsidRPr="009903FF">
        <w:tab/>
        <w:t>(5)</w:t>
      </w:r>
    </w:p>
    <w:p w14:paraId="181FAF48" w14:textId="284B1DA4" w:rsidR="002845D8" w:rsidRPr="009903FF" w:rsidRDefault="002845D8" w:rsidP="002845D8">
      <w:pPr>
        <w:spacing w:line="480" w:lineRule="auto"/>
      </w:pPr>
      <w:r w:rsidRPr="009903FF">
        <w:t>Zhao et al. (2022) note</w:t>
      </w:r>
      <w:ins w:id="143" w:author="Robert J. Latour" w:date="2024-03-27T09:37:00Z">
        <w:r w:rsidR="00867280">
          <w:t>d</w:t>
        </w:r>
      </w:ins>
      <w:r w:rsidRPr="009903FF">
        <w:t xml:space="preserve"> that the </w:t>
      </w:r>
      <m:oMath>
        <m:r>
          <w:rPr>
            <w:rFonts w:ascii="Cambria Math" w:hAnsi="Cambria Math"/>
          </w:rPr>
          <m:t>CPE</m:t>
        </m:r>
      </m:oMath>
      <w:r w:rsidRPr="009903FF">
        <w:t xml:space="preserve"> is equivalent to the inverse of the square-rooted variance ratio </w:t>
      </w:r>
      <w:r w:rsidRPr="009903FF">
        <w:fldChar w:fldCharType="begin"/>
      </w:r>
      <w:r w:rsidRPr="009903FF">
        <w:instrText xml:space="preserve"> ADDIN ZOTERO_ITEM CSL_CITATION {"citationID":"xjP5x5oG","properties":{"formattedCitation":"(Schluter, 1984)","plainCitation":"(Schluter, 1984)","noteIndex":0},"citationItems":[{"id":314,"uris":["http://zotero.org/users/local/LJpMI5ZK/items/3TQJYEZ3"],"itemData":{"id":314,"type":"article-journal","container-title":"Ecology","issue":"3","note":"publisher: Wiley Online Library","page":"998–1005","title":"A variance test for detecting species associations, with some example applications","volume":"65","author":[{"family":"Schluter","given":"Dolph"}],"issued":{"date-parts":[["1984"]]}}}],"schema":"https://github.com/citation-style-language/schema/raw/master/csl-citation.json"} </w:instrText>
      </w:r>
      <w:r w:rsidRPr="009903FF">
        <w:fldChar w:fldCharType="separate"/>
      </w:r>
      <w:r w:rsidRPr="009903FF">
        <w:t>(Schluter, 1984)</w:t>
      </w:r>
      <w:r w:rsidRPr="009903FF">
        <w:fldChar w:fldCharType="end"/>
      </w:r>
      <w:r w:rsidRPr="009903FF">
        <w:t xml:space="preserve">, a commonly used measure of synchrony/asynchrony in the ecological literature. </w:t>
      </w:r>
      <m:oMath>
        <m:r>
          <w:rPr>
            <w:rFonts w:ascii="Cambria Math" w:hAnsi="Cambria Math"/>
          </w:rPr>
          <m:t>CP</m:t>
        </m:r>
        <m:sSub>
          <m:sSubPr>
            <m:ctrlPr>
              <w:rPr>
                <w:rFonts w:ascii="Cambria Math" w:hAnsi="Cambria Math"/>
                <w:i/>
              </w:rPr>
            </m:ctrlPr>
          </m:sSubPr>
          <m:e>
            <m:r>
              <w:rPr>
                <w:rFonts w:ascii="Cambria Math" w:hAnsi="Cambria Math"/>
              </w:rPr>
              <m:t>E</m:t>
            </m:r>
          </m:e>
          <m:sub>
            <m:r>
              <w:rPr>
                <w:rFonts w:ascii="Cambria Math" w:hAnsi="Cambria Math"/>
              </w:rPr>
              <m:t>Harvest</m:t>
            </m:r>
          </m:sub>
        </m:sSub>
        <m:r>
          <w:rPr>
            <w:rFonts w:ascii="Cambria Math" w:hAnsi="Cambria Math"/>
          </w:rPr>
          <m:t>&gt;1</m:t>
        </m:r>
      </m:oMath>
      <w:r w:rsidRPr="009903FF">
        <w:t xml:space="preserve"> indicates greater portfolio harvest stability than what would be expected if species harvests fluctuated independently of one another. We partitioned </w:t>
      </w:r>
      <m:oMath>
        <m:sSub>
          <m:sSubPr>
            <m:ctrlPr>
              <w:rPr>
                <w:rFonts w:ascii="Cambria Math" w:hAnsi="Cambria Math"/>
                <w:i/>
              </w:rPr>
            </m:ctrlPr>
          </m:sSubPr>
          <m:e>
            <m:r>
              <w:rPr>
                <w:rFonts w:ascii="Cambria Math" w:hAnsi="Cambria Math"/>
              </w:rPr>
              <m:t>ϕ</m:t>
            </m:r>
          </m:e>
          <m:sub>
            <m:r>
              <w:rPr>
                <w:rFonts w:ascii="Cambria Math" w:hAnsi="Cambria Math"/>
              </w:rPr>
              <m:t>Species</m:t>
            </m:r>
          </m:sub>
        </m:sSub>
      </m:oMath>
      <w:r w:rsidRPr="009903FF">
        <w:t xml:space="preserve"> identically to </w:t>
      </w:r>
      <m:oMath>
        <m:sSub>
          <m:sSubPr>
            <m:ctrlPr>
              <w:rPr>
                <w:rFonts w:ascii="Cambria Math" w:hAnsi="Cambria Math"/>
                <w:i/>
              </w:rPr>
            </m:ctrlPr>
          </m:sSubPr>
          <m:e>
            <m:r>
              <w:rPr>
                <w:rFonts w:ascii="Cambria Math" w:hAnsi="Cambria Math"/>
              </w:rPr>
              <m:t>ϕ</m:t>
            </m:r>
          </m:e>
          <m:sub>
            <m:r>
              <w:rPr>
                <w:rFonts w:ascii="Cambria Math" w:hAnsi="Cambria Math"/>
              </w:rPr>
              <m:t>Harvest</m:t>
            </m:r>
          </m:sub>
        </m:sSub>
      </m:oMath>
      <w:r w:rsidRPr="009903FF">
        <w:rPr>
          <w:rFonts w:eastAsiaTheme="minorEastAsia"/>
        </w:rPr>
        <w:t xml:space="preserve"> (Table 1)</w:t>
      </w:r>
      <w:r w:rsidRPr="009903FF">
        <w:t>.</w:t>
      </w:r>
    </w:p>
    <w:p w14:paraId="12941787" w14:textId="77EBF3CC" w:rsidR="002845D8" w:rsidRPr="009903FF" w:rsidRDefault="002845D8" w:rsidP="002845D8">
      <w:pPr>
        <w:spacing w:line="480" w:lineRule="auto"/>
        <w:ind w:firstLine="720"/>
      </w:pPr>
      <w:r w:rsidRPr="009903FF">
        <w:t xml:space="preserve">We used piecewise structural equation models (SEMs) to relate asynchrony and stability indices across ecosystem and fishery systems </w:t>
      </w:r>
      <w:r w:rsidRPr="009903FF">
        <w:fldChar w:fldCharType="begin"/>
      </w:r>
      <w:r w:rsidR="000558EB">
        <w:instrText xml:space="preserve"> ADDIN ZOTERO_ITEM CSL_CITATION {"citationID":"VdFvvtCO","properties":{"formattedCitation":"(Lefcheck, 2016a)","plainCitation":"(Lefcheck, 2016a)","dontUpdate":true,"noteIndex":0},"citationItems":[{"id":46,"uris":["http://zotero.org/users/local/LJpMI5ZK/items/F77NQU2B"],"itemData":{"id":46,"type":"article-journal","container-title":"Methods in Ecology and Evolution","issue":"5","note":"publisher: Wiley Online Library","page":"573–579","title":"piecewiseSEM: Piecewise structural equation modelling in r for ecology, evolution, and systematics","volume":"7","author":[{"family":"Lefcheck","given":"Jonathan S"}],"issued":{"date-parts":[["2016"]]}}}],"schema":"https://github.com/citation-style-language/schema/raw/master/csl-citation.json"} </w:instrText>
      </w:r>
      <w:r w:rsidRPr="009903FF">
        <w:fldChar w:fldCharType="separate"/>
      </w:r>
      <w:r w:rsidRPr="009903FF">
        <w:t>(Lefcheck, 2016)</w:t>
      </w:r>
      <w:r w:rsidRPr="009903FF">
        <w:fldChar w:fldCharType="end"/>
      </w:r>
      <w:r w:rsidRPr="009903FF">
        <w:t xml:space="preserve">. Within each SEM, we evaluated sub-models for residual independence, normality, and homogeneity of variances. When residual autocorrelation was present, we modeled residual error as an AR(1) process using generalized least squares </w:t>
      </w:r>
      <w:r w:rsidRPr="009903FF">
        <w:fldChar w:fldCharType="begin"/>
      </w:r>
      <w:r w:rsidRPr="009903FF">
        <w:instrText xml:space="preserve"> ADDIN ZOTERO_ITEM CSL_CITATION {"citationID":"1fErfxvd","properties":{"formattedCitation":"(Pinheiro et al., 2017)","plainCitation":"(Pinheiro et al., 2017)","noteIndex":0},"citationItems":[{"id":315,"uris":["http://zotero.org/users/local/LJpMI5ZK/items/GYWE38LM"],"itemData":{"id":315,"type":"article-journal","container-title":"Linear and nonlinear mixed effects models, version","issue":"1","page":"274","title":"Package ‘nlme’","volume":"3","author":[{"family":"Pinheiro","given":"José"},{"family":"Bates","given":"Douglas"},{"family":"DebRoy","given":"Saikat"},{"family":"Sarkar","given":"Deepayan"},{"family":"Heisterkamp","given":"Siem"},{"family":"Van Willigen","given":"Bert"},{"family":"Maintainer","given":"R"}],"issued":{"date-parts":[["2017"]]}}}],"schema":"https://github.com/citation-style-language/schema/raw/master/csl-citation.json"} </w:instrText>
      </w:r>
      <w:r w:rsidRPr="009903FF">
        <w:fldChar w:fldCharType="separate"/>
      </w:r>
      <w:r w:rsidRPr="009903FF">
        <w:t>(Pinheiro et al., 2017)</w:t>
      </w:r>
      <w:r w:rsidRPr="009903FF">
        <w:fldChar w:fldCharType="end"/>
      </w:r>
      <w:r w:rsidRPr="009903FF">
        <w:t xml:space="preserve">. All stability and asynchrony indices were </w:t>
      </w:r>
      <w:proofErr w:type="gramStart"/>
      <w:r w:rsidRPr="009903FF">
        <w:t>log</w:t>
      </w:r>
      <w:proofErr w:type="gramEnd"/>
      <w:r w:rsidRPr="009903FF">
        <w:t xml:space="preserve">-transformed </w:t>
      </w:r>
      <w:r w:rsidRPr="009903FF">
        <w:lastRenderedPageBreak/>
        <w:t>prior to fitting models relating these indices across systems given their multiplicative relationships within-systems. To provide context to these results, we used linear models to model interannual trends in population and harvest dynamics</w:t>
      </w:r>
      <w:r w:rsidR="00867280">
        <w:t xml:space="preserve"> and</w:t>
      </w:r>
      <w:r w:rsidRPr="009903FF">
        <w:t xml:space="preserve"> generalized least squares models with varying error structures to account for residual autocorrelation when evident.</w:t>
      </w:r>
    </w:p>
    <w:p w14:paraId="56575CA0" w14:textId="77777777" w:rsidR="002845D8" w:rsidRPr="009903FF" w:rsidRDefault="002845D8" w:rsidP="002845D8">
      <w:pPr>
        <w:pStyle w:val="Heading2"/>
        <w:spacing w:line="480" w:lineRule="auto"/>
        <w:rPr>
          <w:rFonts w:cs="Times New Roman"/>
        </w:rPr>
      </w:pPr>
      <w:bookmarkStart w:id="144" w:name="_Toc157474506"/>
      <w:r w:rsidRPr="009903FF">
        <w:rPr>
          <w:rFonts w:cs="Times New Roman"/>
        </w:rPr>
        <w:t>Results</w:t>
      </w:r>
      <w:bookmarkEnd w:id="144"/>
    </w:p>
    <w:p w14:paraId="70894402" w14:textId="77777777" w:rsidR="002845D8" w:rsidRPr="009903FF" w:rsidRDefault="002845D8" w:rsidP="002845D8">
      <w:pPr>
        <w:pStyle w:val="Heading3"/>
        <w:spacing w:line="480" w:lineRule="auto"/>
        <w:rPr>
          <w:rFonts w:eastAsia="Times New Roman" w:cs="Times New Roman"/>
        </w:rPr>
      </w:pPr>
      <w:bookmarkStart w:id="145" w:name="_Toc157474507"/>
      <w:r w:rsidRPr="009903FF">
        <w:rPr>
          <w:rFonts w:eastAsia="Times New Roman" w:cs="Times New Roman"/>
        </w:rPr>
        <w:t xml:space="preserve">Relationships between the components of species and harvest </w:t>
      </w:r>
      <w:r w:rsidRPr="009903FF">
        <w:rPr>
          <w:rFonts w:cs="Times New Roman"/>
        </w:rPr>
        <w:t>asynchrony</w:t>
      </w:r>
      <w:bookmarkEnd w:id="145"/>
    </w:p>
    <w:p w14:paraId="5D02F16B" w14:textId="4DD891E1" w:rsidR="002845D8" w:rsidRPr="009903FF" w:rsidRDefault="002845D8" w:rsidP="002845D8">
      <w:pPr>
        <w:spacing w:before="200" w:after="200" w:line="480" w:lineRule="auto"/>
        <w:rPr>
          <w:color w:val="000000"/>
        </w:rPr>
      </w:pPr>
      <w:r w:rsidRPr="009903FF">
        <w:rPr>
          <w:i/>
          <w:iCs/>
          <w:color w:val="000000"/>
        </w:rPr>
        <w:tab/>
      </w:r>
      <w:r w:rsidRPr="009903FF">
        <w:rPr>
          <w:color w:val="000000"/>
        </w:rPr>
        <w:t xml:space="preserve">Across Chesapeake Bay, we found that harvest compensation was an important driver of harvest </w:t>
      </w:r>
      <w:proofErr w:type="gramStart"/>
      <w:r w:rsidRPr="009903FF">
        <w:rPr>
          <w:color w:val="000000"/>
        </w:rPr>
        <w:t>asynchrony</w:t>
      </w:r>
      <w:proofErr w:type="gramEnd"/>
      <w:r w:rsidRPr="009903FF">
        <w:rPr>
          <w:color w:val="000000"/>
        </w:rPr>
        <w:t xml:space="preserve"> and the stability of fisheries yields. However, the drivers of harvest asynchrony differed geographically. In MD (Fig. 5, MD SEM 1), harvest compensation was positively associated with the seasonal harvest ratio (SHR)</w:t>
      </w:r>
      <w:r w:rsidRPr="00680F38">
        <w:rPr>
          <w:color w:val="000000"/>
        </w:rPr>
        <w:t xml:space="preserve"> </w:t>
      </w:r>
      <w:r>
        <w:rPr>
          <w:color w:val="000000"/>
        </w:rPr>
        <w:t xml:space="preserve">—or the degree to which species other than striped bass dominated the fishery during closed season. This result therefore </w:t>
      </w:r>
      <w:r w:rsidRPr="009903FF">
        <w:rPr>
          <w:color w:val="000000"/>
        </w:rPr>
        <w:t xml:space="preserve">represents the diversification of harvests </w:t>
      </w:r>
      <w:ins w:id="146" w:author="Sean Hardison" w:date="2024-05-22T11:25:00Z" w16du:dateUtc="2024-05-22T17:25:00Z">
        <w:r w:rsidR="00BC41E6">
          <w:rPr>
            <w:color w:val="000000"/>
          </w:rPr>
          <w:t xml:space="preserve">(at the regional scale) </w:t>
        </w:r>
      </w:ins>
      <w:r w:rsidRPr="009903FF">
        <w:rPr>
          <w:color w:val="000000"/>
        </w:rPr>
        <w:t xml:space="preserve">during the annual striped bass fishery closure </w:t>
      </w:r>
      <w:r>
        <w:rPr>
          <w:color w:val="000000"/>
        </w:rPr>
        <w:t xml:space="preserve">that </w:t>
      </w:r>
      <w:del w:id="147" w:author="Sean Hardison" w:date="2024-05-22T12:44:00Z" w16du:dateUtc="2024-05-22T18:44:00Z">
        <w:r w:rsidDel="00321A74">
          <w:rPr>
            <w:color w:val="000000"/>
          </w:rPr>
          <w:delText>compensate</w:delText>
        </w:r>
      </w:del>
      <w:ins w:id="148" w:author="Sean Hardison" w:date="2024-05-22T12:44:00Z" w16du:dateUtc="2024-05-22T18:44:00Z">
        <w:r w:rsidR="00321A74">
          <w:rPr>
            <w:color w:val="000000"/>
          </w:rPr>
          <w:t>compensates</w:t>
        </w:r>
      </w:ins>
      <w:r>
        <w:rPr>
          <w:color w:val="000000"/>
        </w:rPr>
        <w:t xml:space="preserve"> for the engineered loss of harvestable biomass of this fish </w:t>
      </w:r>
      <w:r w:rsidRPr="009903FF">
        <w:rPr>
          <w:color w:val="000000"/>
        </w:rPr>
        <w:t>(Fig. 6).</w:t>
      </w:r>
      <w:r>
        <w:rPr>
          <w:color w:val="000000"/>
        </w:rPr>
        <w:t xml:space="preserve"> In contrast,</w:t>
      </w:r>
      <w:r w:rsidRPr="009903FF">
        <w:rPr>
          <w:color w:val="000000"/>
        </w:rPr>
        <w:t xml:space="preserve"> </w:t>
      </w:r>
      <w:r>
        <w:rPr>
          <w:color w:val="000000"/>
        </w:rPr>
        <w:t>t</w:t>
      </w:r>
      <w:r w:rsidRPr="009903FF">
        <w:rPr>
          <w:color w:val="000000"/>
        </w:rPr>
        <w:t>here were no relationships between compensation and statistical averaging in the MD community and fishery portfolio, indicating</w:t>
      </w:r>
      <w:r>
        <w:rPr>
          <w:color w:val="000000"/>
        </w:rPr>
        <w:t xml:space="preserve"> that </w:t>
      </w:r>
      <w:r w:rsidRPr="009903FF">
        <w:rPr>
          <w:color w:val="000000"/>
        </w:rPr>
        <w:t>seasonal</w:t>
      </w:r>
      <w:ins w:id="149" w:author="Sean Hardison" w:date="2024-04-26T14:32:00Z" w16du:dateUtc="2024-04-26T20:32:00Z">
        <w:r w:rsidR="00D632B0">
          <w:rPr>
            <w:color w:val="000000"/>
          </w:rPr>
          <w:t xml:space="preserve"> asyn</w:t>
        </w:r>
      </w:ins>
      <w:ins w:id="150" w:author="Sean Hardison" w:date="2024-04-26T14:33:00Z" w16du:dateUtc="2024-04-26T20:33:00Z">
        <w:r w:rsidR="00D632B0">
          <w:rPr>
            <w:color w:val="000000"/>
          </w:rPr>
          <w:t>chrony</w:t>
        </w:r>
      </w:ins>
      <w:del w:id="151" w:author="Sean Hardison" w:date="2024-04-26T14:32:00Z" w16du:dateUtc="2024-04-26T20:32:00Z">
        <w:r w:rsidRPr="009903FF" w:rsidDel="00D632B0">
          <w:rPr>
            <w:color w:val="000000"/>
          </w:rPr>
          <w:delText xml:space="preserve"> compensation</w:delText>
        </w:r>
      </w:del>
      <w:r w:rsidRPr="009903FF">
        <w:rPr>
          <w:color w:val="000000"/>
        </w:rPr>
        <w:t xml:space="preserve"> among populations of target species</w:t>
      </w:r>
      <w:r>
        <w:rPr>
          <w:color w:val="000000"/>
        </w:rPr>
        <w:t xml:space="preserve"> was not responsible for enhancing the portfolio effect in this state. Ultimately, then,</w:t>
      </w:r>
      <w:r w:rsidRPr="009903FF">
        <w:rPr>
          <w:color w:val="000000"/>
        </w:rPr>
        <w:t xml:space="preserve"> asynchrony in MD fisheries harvests was</w:t>
      </w:r>
      <w:r>
        <w:rPr>
          <w:color w:val="000000"/>
        </w:rPr>
        <w:t xml:space="preserve"> found to be largely</w:t>
      </w:r>
      <w:r w:rsidRPr="009903FF">
        <w:rPr>
          <w:color w:val="000000"/>
        </w:rPr>
        <w:t xml:space="preserve"> promoted by fisher behaviors occurring in response to management strategies</w:t>
      </w:r>
      <w:r>
        <w:rPr>
          <w:color w:val="000000"/>
        </w:rPr>
        <w:t xml:space="preserve">, rather than natural fluctuations among exploited species </w:t>
      </w:r>
      <w:commentRangeStart w:id="152"/>
      <w:r>
        <w:rPr>
          <w:color w:val="000000"/>
        </w:rPr>
        <w:t>here</w:t>
      </w:r>
      <w:commentRangeEnd w:id="152"/>
      <w:r w:rsidR="000805F6">
        <w:rPr>
          <w:rStyle w:val="CommentReference"/>
        </w:rPr>
        <w:commentReference w:id="152"/>
      </w:r>
      <w:r>
        <w:rPr>
          <w:color w:val="000000"/>
        </w:rPr>
        <w:t>.</w:t>
      </w:r>
      <w:r w:rsidRPr="009903FF">
        <w:rPr>
          <w:color w:val="000000"/>
        </w:rPr>
        <w:t xml:space="preserve"> </w:t>
      </w:r>
    </w:p>
    <w:p w14:paraId="54F476E7" w14:textId="661E41AC" w:rsidR="002845D8" w:rsidRPr="009903FF" w:rsidRDefault="002845D8" w:rsidP="002845D8">
      <w:pPr>
        <w:spacing w:before="200" w:after="200" w:line="480" w:lineRule="auto"/>
        <w:rPr>
          <w:color w:val="000000"/>
        </w:rPr>
      </w:pPr>
      <w:r w:rsidRPr="009903FF">
        <w:rPr>
          <w:color w:val="000000"/>
        </w:rPr>
        <w:tab/>
      </w:r>
      <w:r>
        <w:rPr>
          <w:color w:val="000000"/>
        </w:rPr>
        <w:t>D</w:t>
      </w:r>
      <w:r w:rsidRPr="009903FF">
        <w:rPr>
          <w:color w:val="000000"/>
        </w:rPr>
        <w:t xml:space="preserve">uring </w:t>
      </w:r>
      <w:r>
        <w:rPr>
          <w:color w:val="000000"/>
        </w:rPr>
        <w:t>the study</w:t>
      </w:r>
      <w:r w:rsidRPr="009903FF">
        <w:rPr>
          <w:color w:val="000000"/>
        </w:rPr>
        <w:t xml:space="preserve"> period</w:t>
      </w:r>
      <w:r>
        <w:rPr>
          <w:color w:val="000000"/>
        </w:rPr>
        <w:t xml:space="preserve"> in VA</w:t>
      </w:r>
      <w:r w:rsidRPr="009903FF">
        <w:rPr>
          <w:color w:val="000000"/>
        </w:rPr>
        <w:t xml:space="preserve">, the total annual biomass of all three </w:t>
      </w:r>
      <w:r>
        <w:rPr>
          <w:color w:val="000000"/>
        </w:rPr>
        <w:t xml:space="preserve">dominant </w:t>
      </w:r>
      <w:r w:rsidRPr="009903FF">
        <w:rPr>
          <w:color w:val="000000"/>
        </w:rPr>
        <w:t>species (Atlantic croaker, spot, and striped bass) declined significantly in the</w:t>
      </w:r>
      <w:r>
        <w:rPr>
          <w:color w:val="000000"/>
        </w:rPr>
        <w:t xml:space="preserve"> lower</w:t>
      </w:r>
      <w:r w:rsidRPr="009903FF">
        <w:rPr>
          <w:color w:val="000000"/>
        </w:rPr>
        <w:t xml:space="preserve"> mainstem of the Bay (Table </w:t>
      </w:r>
      <w:ins w:id="153" w:author="Sean Hardison" w:date="2024-05-22T13:19:00Z" w16du:dateUtc="2024-05-22T19:19:00Z">
        <w:r w:rsidR="007F1B01">
          <w:rPr>
            <w:color w:val="000000"/>
          </w:rPr>
          <w:t>S2</w:t>
        </w:r>
      </w:ins>
      <w:del w:id="154" w:author="Sean Hardison" w:date="2024-05-22T13:19:00Z" w16du:dateUtc="2024-05-22T19:19:00Z">
        <w:r w:rsidRPr="009903FF" w:rsidDel="007F1B01">
          <w:rPr>
            <w:color w:val="000000"/>
          </w:rPr>
          <w:delText>1</w:delText>
        </w:r>
      </w:del>
      <w:r w:rsidRPr="009903FF">
        <w:rPr>
          <w:color w:val="000000"/>
        </w:rPr>
        <w:t>, Fig. 7). However,</w:t>
      </w:r>
      <w:r>
        <w:rPr>
          <w:color w:val="000000"/>
        </w:rPr>
        <w:t xml:space="preserve"> these</w:t>
      </w:r>
      <w:r w:rsidRPr="009903FF">
        <w:rPr>
          <w:color w:val="000000"/>
        </w:rPr>
        <w:t xml:space="preserve"> biomass declines were not equivalent in magnitude</w:t>
      </w:r>
      <w:r>
        <w:rPr>
          <w:color w:val="000000"/>
        </w:rPr>
        <w:t>:</w:t>
      </w:r>
      <w:r w:rsidRPr="009903FF">
        <w:rPr>
          <w:color w:val="000000"/>
        </w:rPr>
        <w:t xml:space="preserve"> </w:t>
      </w:r>
      <w:r>
        <w:rPr>
          <w:color w:val="000000"/>
        </w:rPr>
        <w:t xml:space="preserve">Atlantic </w:t>
      </w:r>
      <w:r w:rsidRPr="009903FF">
        <w:rPr>
          <w:color w:val="000000"/>
        </w:rPr>
        <w:lastRenderedPageBreak/>
        <w:t>croaker saw the largest declines overall (</w:t>
      </w:r>
      <w:commentRangeStart w:id="155"/>
      <w:commentRangeStart w:id="156"/>
      <w:commentRangeStart w:id="157"/>
      <w:r w:rsidRPr="009903FF">
        <w:rPr>
          <w:color w:val="000000"/>
        </w:rPr>
        <w:t>linear</w:t>
      </w:r>
      <w:commentRangeEnd w:id="155"/>
      <w:r w:rsidR="00D45BEC">
        <w:rPr>
          <w:rStyle w:val="CommentReference"/>
        </w:rPr>
        <w:commentReference w:id="155"/>
      </w:r>
      <w:r w:rsidRPr="009903FF">
        <w:rPr>
          <w:color w:val="000000"/>
        </w:rPr>
        <w:t xml:space="preserve"> </w:t>
      </w:r>
      <w:commentRangeEnd w:id="156"/>
      <w:r w:rsidR="00D25F12">
        <w:rPr>
          <w:rStyle w:val="CommentReference"/>
        </w:rPr>
        <w:commentReference w:id="156"/>
      </w:r>
      <w:commentRangeEnd w:id="157"/>
      <w:r w:rsidR="006B58A0">
        <w:rPr>
          <w:rStyle w:val="CommentReference"/>
        </w:rPr>
        <w:commentReference w:id="157"/>
      </w:r>
      <w:r w:rsidRPr="009903FF">
        <w:rPr>
          <w:color w:val="000000"/>
        </w:rPr>
        <w:t>trend = -1</w:t>
      </w:r>
      <w:r>
        <w:rPr>
          <w:color w:val="000000"/>
        </w:rPr>
        <w:t>.</w:t>
      </w:r>
      <w:ins w:id="158" w:author="Sean Hardison" w:date="2024-05-22T11:29:00Z" w16du:dateUtc="2024-05-22T17:29:00Z">
        <w:r w:rsidR="00791ABD">
          <w:rPr>
            <w:color w:val="000000"/>
          </w:rPr>
          <w:t>14</w:t>
        </w:r>
      </w:ins>
      <w:del w:id="159" w:author="Sean Hardison" w:date="2024-05-22T11:29:00Z" w16du:dateUtc="2024-05-22T17:29:00Z">
        <w:r w:rsidRPr="009903FF" w:rsidDel="00791ABD">
          <w:rPr>
            <w:color w:val="000000"/>
          </w:rPr>
          <w:delText>22</w:delText>
        </w:r>
      </w:del>
      <w:r>
        <w:rPr>
          <w:color w:val="000000"/>
        </w:rPr>
        <w:t>x 10</w:t>
      </w:r>
      <w:ins w:id="160" w:author="Sean Hardison" w:date="2024-05-22T11:29:00Z" w16du:dateUtc="2024-05-22T17:29:00Z">
        <w:r w:rsidR="00791ABD">
          <w:rPr>
            <w:color w:val="000000"/>
            <w:vertAlign w:val="superscript"/>
          </w:rPr>
          <w:t>6</w:t>
        </w:r>
      </w:ins>
      <w:del w:id="161" w:author="Sean Hardison" w:date="2024-05-22T11:29:00Z" w16du:dateUtc="2024-05-22T17:29:00Z">
        <w:r w:rsidRPr="003049A5" w:rsidDel="00791ABD">
          <w:rPr>
            <w:color w:val="000000"/>
            <w:vertAlign w:val="superscript"/>
          </w:rPr>
          <w:delText>5</w:delText>
        </w:r>
      </w:del>
      <w:r w:rsidRPr="009903FF">
        <w:rPr>
          <w:color w:val="000000"/>
        </w:rPr>
        <w:t xml:space="preserve"> kg year</w:t>
      </w:r>
      <w:r w:rsidRPr="009903FF">
        <w:rPr>
          <w:color w:val="000000"/>
          <w:vertAlign w:val="superscript"/>
        </w:rPr>
        <w:t>-1</w:t>
      </w:r>
      <w:r w:rsidRPr="009903FF">
        <w:rPr>
          <w:color w:val="000000"/>
        </w:rPr>
        <w:t xml:space="preserve">, </w:t>
      </w:r>
      <w:r w:rsidRPr="00A66BEF">
        <w:rPr>
          <w:i/>
          <w:iCs/>
          <w:color w:val="000000"/>
        </w:rPr>
        <w:t>P</w:t>
      </w:r>
      <w:r w:rsidRPr="009903FF">
        <w:rPr>
          <w:color w:val="000000"/>
        </w:rPr>
        <w:t xml:space="preserve"> &lt; 0.001), followed by spot (-1</w:t>
      </w:r>
      <w:r>
        <w:rPr>
          <w:color w:val="000000"/>
        </w:rPr>
        <w:t>.</w:t>
      </w:r>
      <w:ins w:id="162" w:author="Sean Hardison" w:date="2024-05-22T11:30:00Z" w16du:dateUtc="2024-05-22T17:30:00Z">
        <w:r w:rsidR="00791ABD">
          <w:rPr>
            <w:color w:val="000000"/>
          </w:rPr>
          <w:t>69</w:t>
        </w:r>
      </w:ins>
      <w:del w:id="163" w:author="Sean Hardison" w:date="2024-05-22T11:30:00Z" w16du:dateUtc="2024-05-22T17:30:00Z">
        <w:r w:rsidDel="00791ABD">
          <w:rPr>
            <w:color w:val="000000"/>
          </w:rPr>
          <w:delText>91</w:delText>
        </w:r>
      </w:del>
      <w:r>
        <w:rPr>
          <w:color w:val="000000"/>
        </w:rPr>
        <w:t xml:space="preserve"> x 10</w:t>
      </w:r>
      <w:ins w:id="164" w:author="Sean Hardison" w:date="2024-05-22T11:30:00Z" w16du:dateUtc="2024-05-22T17:30:00Z">
        <w:r w:rsidR="00791ABD">
          <w:rPr>
            <w:color w:val="000000"/>
            <w:vertAlign w:val="superscript"/>
          </w:rPr>
          <w:t>5</w:t>
        </w:r>
      </w:ins>
      <w:del w:id="165" w:author="Sean Hardison" w:date="2024-05-22T11:30:00Z" w16du:dateUtc="2024-05-22T17:30:00Z">
        <w:r w:rsidRPr="003049A5" w:rsidDel="00791ABD">
          <w:rPr>
            <w:color w:val="000000"/>
            <w:vertAlign w:val="superscript"/>
          </w:rPr>
          <w:delText>4</w:delText>
        </w:r>
      </w:del>
      <w:r w:rsidRPr="009903FF">
        <w:rPr>
          <w:color w:val="000000"/>
        </w:rPr>
        <w:t xml:space="preserve"> kg year</w:t>
      </w:r>
      <w:r w:rsidRPr="009903FF">
        <w:rPr>
          <w:color w:val="000000"/>
          <w:vertAlign w:val="superscript"/>
        </w:rPr>
        <w:t>-1</w:t>
      </w:r>
      <w:r w:rsidRPr="009903FF">
        <w:rPr>
          <w:color w:val="000000"/>
        </w:rPr>
        <w:t xml:space="preserve">, </w:t>
      </w:r>
      <w:r w:rsidRPr="00A66BEF">
        <w:rPr>
          <w:i/>
          <w:iCs/>
          <w:color w:val="000000"/>
        </w:rPr>
        <w:t>P</w:t>
      </w:r>
      <w:r w:rsidRPr="009903FF">
        <w:rPr>
          <w:color w:val="000000"/>
        </w:rPr>
        <w:t xml:space="preserve"> = 0.00</w:t>
      </w:r>
      <w:ins w:id="166" w:author="Sean Hardison" w:date="2024-05-22T11:34:00Z" w16du:dateUtc="2024-05-22T17:34:00Z">
        <w:r w:rsidR="004D59FB">
          <w:rPr>
            <w:color w:val="000000"/>
          </w:rPr>
          <w:t>2</w:t>
        </w:r>
      </w:ins>
      <w:del w:id="167" w:author="Sean Hardison" w:date="2024-05-22T11:34:00Z" w16du:dateUtc="2024-05-22T17:34:00Z">
        <w:r w:rsidRPr="009903FF" w:rsidDel="004D59FB">
          <w:rPr>
            <w:color w:val="000000"/>
          </w:rPr>
          <w:delText>3</w:delText>
        </w:r>
      </w:del>
      <w:r w:rsidRPr="009903FF">
        <w:rPr>
          <w:color w:val="000000"/>
        </w:rPr>
        <w:t>) and lastly striped bass (-3</w:t>
      </w:r>
      <w:r>
        <w:rPr>
          <w:color w:val="000000"/>
        </w:rPr>
        <w:t>.</w:t>
      </w:r>
      <w:ins w:id="168" w:author="Sean Hardison" w:date="2024-05-22T11:34:00Z" w16du:dateUtc="2024-05-22T17:34:00Z">
        <w:r w:rsidR="004D59FB">
          <w:rPr>
            <w:color w:val="000000"/>
          </w:rPr>
          <w:t>69</w:t>
        </w:r>
      </w:ins>
      <w:del w:id="169" w:author="Sean Hardison" w:date="2024-05-22T11:30:00Z" w16du:dateUtc="2024-05-22T17:30:00Z">
        <w:r w:rsidDel="00791ABD">
          <w:rPr>
            <w:color w:val="000000"/>
          </w:rPr>
          <w:delText>5</w:delText>
        </w:r>
      </w:del>
      <w:r>
        <w:rPr>
          <w:color w:val="000000"/>
        </w:rPr>
        <w:t xml:space="preserve"> x 10</w:t>
      </w:r>
      <w:ins w:id="170" w:author="Sean Hardison" w:date="2024-05-22T11:30:00Z" w16du:dateUtc="2024-05-22T17:30:00Z">
        <w:r w:rsidR="00791ABD">
          <w:rPr>
            <w:color w:val="000000"/>
            <w:vertAlign w:val="superscript"/>
          </w:rPr>
          <w:t>4</w:t>
        </w:r>
      </w:ins>
      <w:del w:id="171" w:author="Sean Hardison" w:date="2024-05-22T11:30:00Z" w16du:dateUtc="2024-05-22T17:30:00Z">
        <w:r w:rsidRPr="003049A5" w:rsidDel="00791ABD">
          <w:rPr>
            <w:color w:val="000000"/>
            <w:vertAlign w:val="superscript"/>
          </w:rPr>
          <w:delText>3</w:delText>
        </w:r>
      </w:del>
      <w:r w:rsidRPr="009903FF">
        <w:rPr>
          <w:color w:val="000000"/>
        </w:rPr>
        <w:t xml:space="preserve"> kg year</w:t>
      </w:r>
      <w:r w:rsidRPr="009903FF">
        <w:rPr>
          <w:color w:val="000000"/>
          <w:vertAlign w:val="superscript"/>
        </w:rPr>
        <w:t>-1</w:t>
      </w:r>
      <w:r w:rsidRPr="009903FF">
        <w:rPr>
          <w:color w:val="000000"/>
        </w:rPr>
        <w:t xml:space="preserve">, </w:t>
      </w:r>
      <w:r w:rsidRPr="00A66BEF">
        <w:rPr>
          <w:i/>
          <w:iCs/>
          <w:color w:val="000000"/>
        </w:rPr>
        <w:t>P</w:t>
      </w:r>
      <w:r w:rsidRPr="009903FF">
        <w:rPr>
          <w:color w:val="000000"/>
        </w:rPr>
        <w:t xml:space="preserve"> = 0.0</w:t>
      </w:r>
      <w:ins w:id="172" w:author="Sean Hardison" w:date="2024-05-22T11:33:00Z" w16du:dateUtc="2024-05-22T17:33:00Z">
        <w:r w:rsidR="004D59FB">
          <w:rPr>
            <w:color w:val="000000"/>
          </w:rPr>
          <w:t>3</w:t>
        </w:r>
      </w:ins>
      <w:del w:id="173" w:author="Sean Hardison" w:date="2024-05-22T11:33:00Z" w16du:dateUtc="2024-05-22T17:33:00Z">
        <w:r w:rsidRPr="009903FF" w:rsidDel="004D59FB">
          <w:rPr>
            <w:color w:val="000000"/>
          </w:rPr>
          <w:delText>4</w:delText>
        </w:r>
      </w:del>
      <w:r w:rsidRPr="009903FF">
        <w:rPr>
          <w:color w:val="000000"/>
        </w:rPr>
        <w:t xml:space="preserve">). </w:t>
      </w:r>
      <w:r>
        <w:rPr>
          <w:color w:val="000000"/>
        </w:rPr>
        <w:t xml:space="preserve">After the substantial loss of Atlantic croaker biomass, the variabilities of species biomasses </w:t>
      </w:r>
      <w:r w:rsidRPr="009903FF">
        <w:rPr>
          <w:color w:val="000000"/>
        </w:rPr>
        <w:t>became more evenly distributed, thereby increasing the species statistical averaging effect over the study period (Fig. 8a). Increases in the species statistical averaging effect due to increased evenness of biomass variabilities among species were then positively associated with species compensation (</w:t>
      </w:r>
      <w:r w:rsidRPr="00A66BEF">
        <w:rPr>
          <w:i/>
          <w:iCs/>
          <w:color w:val="000000"/>
        </w:rPr>
        <w:t>P</w:t>
      </w:r>
      <w:r w:rsidRPr="009903FF">
        <w:rPr>
          <w:color w:val="000000"/>
        </w:rPr>
        <w:t xml:space="preserve"> </w:t>
      </w:r>
      <w:ins w:id="174" w:author="Sean Hardison" w:date="2024-05-22T11:35:00Z" w16du:dateUtc="2024-05-22T17:35:00Z">
        <w:r w:rsidR="004D59FB">
          <w:rPr>
            <w:color w:val="000000"/>
          </w:rPr>
          <w:t>=</w:t>
        </w:r>
      </w:ins>
      <w:del w:id="175" w:author="Sean Hardison" w:date="2024-05-22T11:35:00Z" w16du:dateUtc="2024-05-22T17:35:00Z">
        <w:r w:rsidRPr="009903FF" w:rsidDel="004D59FB">
          <w:rPr>
            <w:color w:val="000000"/>
          </w:rPr>
          <w:delText>&lt;</w:delText>
        </w:r>
      </w:del>
      <w:r w:rsidRPr="009903FF">
        <w:rPr>
          <w:color w:val="000000"/>
        </w:rPr>
        <w:t xml:space="preserve"> 0.001, Fig. 5, VA SEM 1)</w:t>
      </w:r>
      <w:r>
        <w:rPr>
          <w:color w:val="000000"/>
        </w:rPr>
        <w:t xml:space="preserve">. In other words, following the steep declines in Atlantic croaker biomass, species population dynamics became more seasonally compensatory and therefore asynchronous </w:t>
      </w:r>
      <w:r w:rsidRPr="009903FF">
        <w:rPr>
          <w:color w:val="000000"/>
        </w:rPr>
        <w:t>(Fig. 8b)</w:t>
      </w:r>
      <w:r>
        <w:rPr>
          <w:color w:val="000000"/>
        </w:rPr>
        <w:t>, albeit with substantially lower biomass overall</w:t>
      </w:r>
      <w:r w:rsidRPr="009903FF">
        <w:rPr>
          <w:color w:val="000000"/>
        </w:rPr>
        <w:t>.</w:t>
      </w:r>
    </w:p>
    <w:p w14:paraId="41825E60" w14:textId="1E5020BB" w:rsidR="002845D8" w:rsidRDefault="002845D8" w:rsidP="002845D8">
      <w:pPr>
        <w:spacing w:before="200" w:after="200" w:line="480" w:lineRule="auto"/>
        <w:ind w:firstLine="720"/>
        <w:rPr>
          <w:color w:val="000000"/>
        </w:rPr>
      </w:pPr>
      <w:r w:rsidRPr="009903FF">
        <w:rPr>
          <w:color w:val="000000"/>
        </w:rPr>
        <w:t>While species statistical averaging and compensation increased in the VA fish</w:t>
      </w:r>
      <w:r>
        <w:rPr>
          <w:color w:val="000000"/>
        </w:rPr>
        <w:t xml:space="preserve"> </w:t>
      </w:r>
      <w:r w:rsidRPr="009903FF">
        <w:rPr>
          <w:color w:val="000000"/>
        </w:rPr>
        <w:t>community over the study period, harvest compensation effects showed a weak negative trend (</w:t>
      </w:r>
      <w:r w:rsidRPr="006D531F">
        <w:rPr>
          <w:i/>
          <w:iCs/>
          <w:color w:val="000000"/>
        </w:rPr>
        <w:t>P</w:t>
      </w:r>
      <w:r w:rsidRPr="009903FF">
        <w:rPr>
          <w:color w:val="000000"/>
        </w:rPr>
        <w:t xml:space="preserve"> = 0.079, Fig. 8d, Table </w:t>
      </w:r>
      <w:ins w:id="176" w:author="Sean Hardison" w:date="2024-05-22T13:15:00Z" w16du:dateUtc="2024-05-22T19:15:00Z">
        <w:r w:rsidR="009D2849">
          <w:rPr>
            <w:color w:val="000000"/>
          </w:rPr>
          <w:t>S</w:t>
        </w:r>
      </w:ins>
      <w:ins w:id="177" w:author="Sean Hardison" w:date="2024-05-22T13:21:00Z" w16du:dateUtc="2024-05-22T19:21:00Z">
        <w:r w:rsidR="009B628E">
          <w:rPr>
            <w:color w:val="000000"/>
          </w:rPr>
          <w:t>3</w:t>
        </w:r>
      </w:ins>
      <w:del w:id="178" w:author="Sean Hardison" w:date="2024-05-22T13:21:00Z" w16du:dateUtc="2024-05-22T19:21:00Z">
        <w:r w:rsidRPr="009903FF" w:rsidDel="009B628E">
          <w:rPr>
            <w:color w:val="000000"/>
          </w:rPr>
          <w:delText>2</w:delText>
        </w:r>
      </w:del>
      <w:r w:rsidRPr="009903FF">
        <w:rPr>
          <w:color w:val="000000"/>
        </w:rPr>
        <w:t>), and harvest compensation was most strongly associated with species statistical averaging (</w:t>
      </w:r>
      <m:oMath>
        <m:sSub>
          <m:sSubPr>
            <m:ctrlPr>
              <w:rPr>
                <w:rFonts w:ascii="Cambria Math" w:hAnsi="Cambria Math"/>
                <w:i/>
                <w:color w:val="000000"/>
              </w:rPr>
            </m:ctrlPr>
          </m:sSubPr>
          <m:e>
            <m:r>
              <w:rPr>
                <w:rFonts w:ascii="Cambria Math" w:hAnsi="Cambria Math"/>
                <w:color w:val="000000"/>
              </w:rPr>
              <m:t>β</m:t>
            </m:r>
          </m:e>
          <m:sub>
            <m:r>
              <w:rPr>
                <w:rFonts w:ascii="Cambria Math" w:hAnsi="Cambria Math"/>
                <w:color w:val="000000"/>
              </w:rPr>
              <m:t>std</m:t>
            </m:r>
          </m:sub>
        </m:sSub>
        <m:r>
          <w:rPr>
            <w:rFonts w:ascii="Cambria Math" w:hAnsi="Cambria Math"/>
            <w:color w:val="000000"/>
          </w:rPr>
          <m:t>=-0.</m:t>
        </m:r>
        <m:r>
          <w:ins w:id="179" w:author="Sean Hardison" w:date="2024-05-22T11:37:00Z" w16du:dateUtc="2024-05-22T17:37:00Z">
            <w:rPr>
              <w:rFonts w:ascii="Cambria Math" w:hAnsi="Cambria Math"/>
              <w:color w:val="000000"/>
            </w:rPr>
            <m:t>764</m:t>
          </w:ins>
        </m:r>
        <m:r>
          <w:del w:id="180" w:author="Sean Hardison" w:date="2024-05-22T11:37:00Z" w16du:dateUtc="2024-05-22T17:37:00Z">
            <w:rPr>
              <w:rFonts w:ascii="Cambria Math" w:hAnsi="Cambria Math"/>
              <w:color w:val="000000"/>
            </w:rPr>
            <m:t>834</m:t>
          </w:del>
        </m:r>
      </m:oMath>
      <w:r w:rsidRPr="009903FF">
        <w:rPr>
          <w:color w:val="000000"/>
        </w:rPr>
        <w:t xml:space="preserve">, </w:t>
      </w:r>
      <w:r w:rsidRPr="009903FF">
        <w:rPr>
          <w:i/>
          <w:iCs/>
          <w:color w:val="000000"/>
        </w:rPr>
        <w:t>P</w:t>
      </w:r>
      <w:r w:rsidRPr="009903FF">
        <w:rPr>
          <w:color w:val="000000"/>
        </w:rPr>
        <w:t xml:space="preserve"> = 0.017, Fig. 5, VA SEM 1). This suggests that declines in </w:t>
      </w:r>
      <w:del w:id="181" w:author="Hardison, Sean (sh5rs)" w:date="2024-02-13T15:02:00Z">
        <w:r w:rsidRPr="009903FF" w:rsidDel="00621D5D">
          <w:rPr>
            <w:color w:val="000000"/>
          </w:rPr>
          <w:delText xml:space="preserve">the availability of </w:delText>
        </w:r>
      </w:del>
      <w:r w:rsidRPr="009903FF">
        <w:rPr>
          <w:color w:val="000000"/>
        </w:rPr>
        <w:t>target species biomass in the Bay</w:t>
      </w:r>
      <w:ins w:id="182" w:author="Hardison, Sean (sh5rs)" w:date="2024-02-14T11:10:00Z">
        <w:r w:rsidR="004B712A">
          <w:rPr>
            <w:color w:val="000000"/>
          </w:rPr>
          <w:t xml:space="preserve"> </w:t>
        </w:r>
      </w:ins>
      <w:ins w:id="183" w:author="Hardison, Sean (sh5rs)" w:date="2024-02-14T11:11:00Z">
        <w:r w:rsidR="004B712A">
          <w:rPr>
            <w:color w:val="000000"/>
          </w:rPr>
          <w:t xml:space="preserve">(leading to </w:t>
        </w:r>
      </w:ins>
      <w:ins w:id="184" w:author="Hardison, Sean (sh5rs)" w:date="2024-02-14T11:36:00Z">
        <w:r w:rsidR="00D84654">
          <w:rPr>
            <w:color w:val="000000"/>
          </w:rPr>
          <w:t xml:space="preserve">greater evenness of variabilities and </w:t>
        </w:r>
      </w:ins>
      <w:ins w:id="185" w:author="Hardison, Sean (sh5rs)" w:date="2024-02-14T11:11:00Z">
        <w:r w:rsidR="004B712A">
          <w:rPr>
            <w:color w:val="000000"/>
          </w:rPr>
          <w:t>increased species statistical averaging)</w:t>
        </w:r>
      </w:ins>
      <w:r w:rsidRPr="009903FF">
        <w:rPr>
          <w:color w:val="000000"/>
        </w:rPr>
        <w:t xml:space="preserve"> were</w:t>
      </w:r>
      <w:ins w:id="186" w:author="Hardison, Sean (sh5rs)" w:date="2024-02-13T15:04:00Z">
        <w:r w:rsidR="00621D5D">
          <w:rPr>
            <w:color w:val="000000"/>
          </w:rPr>
          <w:t xml:space="preserve"> associated</w:t>
        </w:r>
      </w:ins>
      <w:del w:id="187" w:author="Hardison, Sean (sh5rs)" w:date="2024-02-13T15:02:00Z">
        <w:r w:rsidRPr="009903FF" w:rsidDel="00621D5D">
          <w:rPr>
            <w:color w:val="000000"/>
          </w:rPr>
          <w:delText xml:space="preserve"> associated</w:delText>
        </w:r>
      </w:del>
      <w:r w:rsidRPr="009903FF">
        <w:rPr>
          <w:color w:val="000000"/>
        </w:rPr>
        <w:t xml:space="preserve"> with shifts in the timing of harvests that resulted in a decline of harvest compensation</w:t>
      </w:r>
      <w:ins w:id="188" w:author="Hardison, Sean (sh5rs)" w:date="2024-02-14T11:31:00Z">
        <w:r w:rsidR="00557A8A">
          <w:rPr>
            <w:color w:val="000000"/>
          </w:rPr>
          <w:t xml:space="preserve">. </w:t>
        </w:r>
        <w:del w:id="189" w:author="Sean Hardison" w:date="2024-05-12T14:31:00Z" w16du:dateUtc="2024-05-12T22:31:00Z">
          <w:r w:rsidR="00557A8A" w:rsidDel="00724386">
            <w:rPr>
              <w:color w:val="000000"/>
            </w:rPr>
            <w:delText xml:space="preserve">. </w:delText>
          </w:r>
        </w:del>
        <w:r w:rsidR="00557A8A">
          <w:rPr>
            <w:color w:val="000000"/>
          </w:rPr>
          <w:t>W</w:t>
        </w:r>
      </w:ins>
      <w:ins w:id="190" w:author="Hardison, Sean (sh5rs)" w:date="2024-02-14T11:30:00Z">
        <w:r w:rsidR="00557A8A">
          <w:rPr>
            <w:color w:val="000000"/>
          </w:rPr>
          <w:t xml:space="preserve">e identified </w:t>
        </w:r>
      </w:ins>
      <w:ins w:id="191" w:author="Hardison, Sean (sh5rs)" w:date="2024-02-14T11:31:00Z">
        <w:r w:rsidR="00557A8A">
          <w:rPr>
            <w:color w:val="000000"/>
          </w:rPr>
          <w:t xml:space="preserve">timing </w:t>
        </w:r>
      </w:ins>
      <w:ins w:id="192" w:author="Hardison, Sean (sh5rs)" w:date="2024-02-14T11:30:00Z">
        <w:r w:rsidR="00557A8A">
          <w:rPr>
            <w:color w:val="000000"/>
          </w:rPr>
          <w:t>shifts in the harvests</w:t>
        </w:r>
      </w:ins>
      <w:ins w:id="193" w:author="Hardison, Sean (sh5rs)" w:date="2024-02-13T15:29:00Z">
        <w:r w:rsidR="007E6863">
          <w:rPr>
            <w:color w:val="000000"/>
          </w:rPr>
          <w:t xml:space="preserve"> of</w:t>
        </w:r>
      </w:ins>
      <w:del w:id="194" w:author="Hardison, Sean (sh5rs)" w:date="2024-02-13T15:28:00Z">
        <w:r w:rsidRPr="009903FF" w:rsidDel="007E6863">
          <w:rPr>
            <w:color w:val="000000"/>
          </w:rPr>
          <w:delText>.</w:delText>
        </w:r>
      </w:del>
      <w:del w:id="195" w:author="Hardison, Sean (sh5rs)" w:date="2024-02-13T15:25:00Z">
        <w:r w:rsidRPr="009903FF" w:rsidDel="007E6863">
          <w:rPr>
            <w:color w:val="000000"/>
          </w:rPr>
          <w:delText xml:space="preserve"> </w:delText>
        </w:r>
        <w:r w:rsidDel="007E6863">
          <w:rPr>
            <w:color w:val="000000"/>
          </w:rPr>
          <w:delText>This</w:delText>
        </w:r>
      </w:del>
      <w:ins w:id="196" w:author="Hardison, Sean (sh5rs)" w:date="2024-02-13T15:25:00Z">
        <w:r w:rsidR="007E6863">
          <w:rPr>
            <w:color w:val="000000"/>
          </w:rPr>
          <w:t xml:space="preserve"> </w:t>
        </w:r>
      </w:ins>
      <w:del w:id="197" w:author="Hardison, Sean (sh5rs)" w:date="2024-02-13T15:25:00Z">
        <w:r w:rsidDel="007E6863">
          <w:rPr>
            <w:color w:val="000000"/>
          </w:rPr>
          <w:delText xml:space="preserve"> </w:delText>
        </w:r>
      </w:del>
      <w:del w:id="198" w:author="Hardison, Sean (sh5rs)" w:date="2024-02-13T15:28:00Z">
        <w:r w:rsidDel="007E6863">
          <w:rPr>
            <w:color w:val="000000"/>
          </w:rPr>
          <w:delText>was supported by the finding that</w:delText>
        </w:r>
        <w:r w:rsidRPr="009903FF" w:rsidDel="007E6863">
          <w:rPr>
            <w:color w:val="000000"/>
          </w:rPr>
          <w:delText xml:space="preserve"> the timing of </w:delText>
        </w:r>
      </w:del>
      <w:r w:rsidRPr="009903FF">
        <w:rPr>
          <w:color w:val="000000"/>
        </w:rPr>
        <w:t>Atlantic croaker and striped bass</w:t>
      </w:r>
      <w:ins w:id="199" w:author="Hardison, Sean (sh5rs)" w:date="2024-02-14T11:30:00Z">
        <w:r w:rsidR="00557A8A">
          <w:rPr>
            <w:color w:val="000000"/>
          </w:rPr>
          <w:t>, whose harvests</w:t>
        </w:r>
      </w:ins>
      <w:ins w:id="200" w:author="Hardison, Sean (sh5rs)" w:date="2024-02-14T11:31:00Z">
        <w:r w:rsidR="00557A8A">
          <w:rPr>
            <w:color w:val="000000"/>
          </w:rPr>
          <w:t xml:space="preserve"> predominately shifted</w:t>
        </w:r>
      </w:ins>
      <w:del w:id="201" w:author="Hardison, Sean (sh5rs)" w:date="2024-02-14T11:30:00Z">
        <w:r w:rsidRPr="009903FF" w:rsidDel="00557A8A">
          <w:rPr>
            <w:color w:val="000000"/>
          </w:rPr>
          <w:delText xml:space="preserve"> harvests</w:delText>
        </w:r>
      </w:del>
      <w:r w:rsidRPr="009903FF">
        <w:rPr>
          <w:color w:val="000000"/>
        </w:rPr>
        <w:t xml:space="preserve"> </w:t>
      </w:r>
      <w:del w:id="202" w:author="Hardison, Sean (sh5rs)" w:date="2024-02-13T15:29:00Z">
        <w:r w:rsidRPr="009903FF" w:rsidDel="007E6863">
          <w:rPr>
            <w:color w:val="000000"/>
          </w:rPr>
          <w:delText xml:space="preserve">shifted </w:delText>
        </w:r>
      </w:del>
      <w:r w:rsidRPr="009903FF">
        <w:rPr>
          <w:color w:val="000000"/>
        </w:rPr>
        <w:t xml:space="preserve">to later and earlier the year, respectively (both </w:t>
      </w:r>
      <w:r w:rsidRPr="009903FF">
        <w:rPr>
          <w:i/>
          <w:iCs/>
          <w:color w:val="000000"/>
        </w:rPr>
        <w:t>P</w:t>
      </w:r>
      <w:r w:rsidRPr="009903FF">
        <w:rPr>
          <w:color w:val="000000"/>
        </w:rPr>
        <w:t xml:space="preserve"> &lt; 0.001, Fig. 9, Table </w:t>
      </w:r>
      <w:ins w:id="203" w:author="Sean Hardison" w:date="2024-05-22T13:17:00Z" w16du:dateUtc="2024-05-22T19:17:00Z">
        <w:r w:rsidR="00290D2F">
          <w:rPr>
            <w:color w:val="000000"/>
          </w:rPr>
          <w:t>S</w:t>
        </w:r>
      </w:ins>
      <w:ins w:id="204" w:author="Sean Hardison" w:date="2024-05-22T13:23:00Z" w16du:dateUtc="2024-05-22T19:23:00Z">
        <w:r w:rsidR="00354E72">
          <w:rPr>
            <w:color w:val="000000"/>
          </w:rPr>
          <w:t>4</w:t>
        </w:r>
      </w:ins>
      <w:del w:id="205" w:author="Sean Hardison" w:date="2024-05-22T13:23:00Z" w16du:dateUtc="2024-05-22T19:23:00Z">
        <w:r w:rsidRPr="009903FF" w:rsidDel="00354E72">
          <w:rPr>
            <w:color w:val="000000"/>
          </w:rPr>
          <w:delText>3</w:delText>
        </w:r>
      </w:del>
      <w:r w:rsidRPr="009903FF">
        <w:rPr>
          <w:color w:val="000000"/>
        </w:rPr>
        <w:t>)</w:t>
      </w:r>
      <w:ins w:id="206" w:author="Hardison, Sean (sh5rs)" w:date="2024-02-13T15:29:00Z">
        <w:r w:rsidR="007E6863">
          <w:rPr>
            <w:color w:val="000000"/>
          </w:rPr>
          <w:t xml:space="preserve">. This meant </w:t>
        </w:r>
      </w:ins>
      <w:del w:id="207" w:author="Hardison, Sean (sh5rs)" w:date="2024-02-13T15:29:00Z">
        <w:r w:rsidRPr="009903FF" w:rsidDel="007E6863">
          <w:rPr>
            <w:color w:val="000000"/>
          </w:rPr>
          <w:delText xml:space="preserve">, </w:delText>
        </w:r>
        <w:r w:rsidDel="007E6863">
          <w:rPr>
            <w:color w:val="000000"/>
          </w:rPr>
          <w:delText xml:space="preserve">such </w:delText>
        </w:r>
      </w:del>
      <w:r>
        <w:rPr>
          <w:color w:val="000000"/>
        </w:rPr>
        <w:t xml:space="preserve">that the timing of Atlantic croaker harvests became more </w:t>
      </w:r>
      <w:proofErr w:type="gramStart"/>
      <w:r>
        <w:rPr>
          <w:color w:val="000000"/>
        </w:rPr>
        <w:t>similar to</w:t>
      </w:r>
      <w:proofErr w:type="gramEnd"/>
      <w:r>
        <w:rPr>
          <w:color w:val="000000"/>
        </w:rPr>
        <w:t xml:space="preserve"> </w:t>
      </w:r>
      <w:ins w:id="208" w:author="Hardison, Sean (sh5rs)" w:date="2024-02-14T11:32:00Z">
        <w:r w:rsidR="006F4EA1">
          <w:rPr>
            <w:color w:val="000000"/>
          </w:rPr>
          <w:t xml:space="preserve">the timing of </w:t>
        </w:r>
      </w:ins>
      <w:del w:id="209" w:author="Hardison, Sean (sh5rs)" w:date="2024-02-14T11:32:00Z">
        <w:r w:rsidDel="006F4EA1">
          <w:rPr>
            <w:color w:val="000000"/>
          </w:rPr>
          <w:delText xml:space="preserve">that of </w:delText>
        </w:r>
      </w:del>
      <w:r>
        <w:rPr>
          <w:color w:val="000000"/>
        </w:rPr>
        <w:t>spot</w:t>
      </w:r>
      <w:ins w:id="210" w:author="Hardison, Sean (sh5rs)" w:date="2024-02-14T11:32:00Z">
        <w:r w:rsidR="006F4EA1">
          <w:rPr>
            <w:color w:val="000000"/>
          </w:rPr>
          <w:t xml:space="preserve"> harvests</w:t>
        </w:r>
      </w:ins>
      <w:r>
        <w:rPr>
          <w:color w:val="000000"/>
        </w:rPr>
        <w:t xml:space="preserve">, whereas striped bass harvests became more dominated by harvests in the spring months. In addition to species statistical averaging being associated with </w:t>
      </w:r>
      <w:ins w:id="211" w:author="Hardison, Sean (sh5rs)" w:date="2024-02-14T11:38:00Z">
        <w:r w:rsidR="008065F6">
          <w:rPr>
            <w:color w:val="000000"/>
          </w:rPr>
          <w:t>declines in</w:t>
        </w:r>
      </w:ins>
      <w:del w:id="212" w:author="Hardison, Sean (sh5rs)" w:date="2024-02-14T11:38:00Z">
        <w:r w:rsidDel="008065F6">
          <w:rPr>
            <w:color w:val="000000"/>
          </w:rPr>
          <w:delText>a</w:delText>
        </w:r>
      </w:del>
      <w:r>
        <w:rPr>
          <w:color w:val="000000"/>
        </w:rPr>
        <w:t xml:space="preserve"> </w:t>
      </w:r>
      <w:del w:id="213" w:author="Hardison, Sean (sh5rs)" w:date="2024-02-14T11:38:00Z">
        <w:r w:rsidDel="008065F6">
          <w:rPr>
            <w:color w:val="000000"/>
          </w:rPr>
          <w:delText xml:space="preserve">shift in </w:delText>
        </w:r>
      </w:del>
      <w:r>
        <w:rPr>
          <w:color w:val="000000"/>
        </w:rPr>
        <w:t xml:space="preserve">harvest </w:t>
      </w:r>
      <w:ins w:id="214" w:author="Hardison, Sean (sh5rs)" w:date="2024-02-14T11:38:00Z">
        <w:r w:rsidR="008065F6">
          <w:rPr>
            <w:color w:val="000000"/>
          </w:rPr>
          <w:lastRenderedPageBreak/>
          <w:t>compensation</w:t>
        </w:r>
      </w:ins>
      <w:del w:id="215" w:author="Hardison, Sean (sh5rs)" w:date="2024-02-14T11:38:00Z">
        <w:r w:rsidDel="008065F6">
          <w:rPr>
            <w:color w:val="000000"/>
          </w:rPr>
          <w:delText>timing</w:delText>
        </w:r>
      </w:del>
      <w:r>
        <w:rPr>
          <w:color w:val="000000"/>
        </w:rPr>
        <w:t>, we also found a strong</w:t>
      </w:r>
      <w:ins w:id="216" w:author="Sean Hardison" w:date="2024-05-22T11:43:00Z" w16du:dateUtc="2024-05-22T17:43:00Z">
        <w:r w:rsidR="0030379D">
          <w:rPr>
            <w:color w:val="000000"/>
          </w:rPr>
          <w:t xml:space="preserve"> negative</w:t>
        </w:r>
      </w:ins>
      <w:r>
        <w:rPr>
          <w:color w:val="000000"/>
        </w:rPr>
        <w:t xml:space="preserve"> </w:t>
      </w:r>
      <w:ins w:id="217" w:author="Hardison, Sean (sh5rs)" w:date="2024-02-13T15:06:00Z">
        <w:r w:rsidR="00C47FB4">
          <w:rPr>
            <w:color w:val="000000"/>
          </w:rPr>
          <w:t>relationship</w:t>
        </w:r>
      </w:ins>
      <w:del w:id="218" w:author="Hardison, Sean (sh5rs)" w:date="2024-02-13T15:06:00Z">
        <w:r w:rsidDel="00C47FB4">
          <w:rPr>
            <w:color w:val="000000"/>
          </w:rPr>
          <w:delText>correlative association</w:delText>
        </w:r>
      </w:del>
      <w:r>
        <w:rPr>
          <w:color w:val="000000"/>
        </w:rPr>
        <w:t xml:space="preserve"> between species statistical averaging and the average number of fishing trips across species (</w:t>
      </w:r>
      <w:r w:rsidRPr="000037BF">
        <w:rPr>
          <w:i/>
          <w:iCs/>
          <w:color w:val="000000"/>
        </w:rPr>
        <w:t>P</w:t>
      </w:r>
      <w:r>
        <w:rPr>
          <w:color w:val="000000"/>
        </w:rPr>
        <w:t xml:space="preserve"> &lt; 0.001, VA SEM 1, Fig. 5), which declined throughout the 2002-2018 period across stocks (Fig. 10a).</w:t>
      </w:r>
      <w:del w:id="219" w:author="Sean Hardison" w:date="2024-05-12T14:32:00Z" w16du:dateUtc="2024-05-12T22:32:00Z">
        <w:r>
          <w:rPr>
            <w:color w:val="000000"/>
          </w:rPr>
          <w:delText xml:space="preserve"> We characterized this relationship as correlated error because effort changes in response to biomass declines</w:delText>
        </w:r>
      </w:del>
      <w:ins w:id="220" w:author="Hardison, Sean (sh5rs)" w:date="2024-02-13T17:04:00Z">
        <w:del w:id="221" w:author="Sean Hardison" w:date="2024-05-12T14:32:00Z" w16du:dateUtc="2024-05-12T22:32:00Z">
          <w:r w:rsidR="00184F34">
            <w:rPr>
              <w:color w:val="000000"/>
            </w:rPr>
            <w:delText xml:space="preserve"> could have</w:delText>
          </w:r>
        </w:del>
      </w:ins>
      <w:del w:id="222" w:author="Hardison, Sean (sh5rs)" w:date="2024-02-13T17:04:00Z">
        <w:r w:rsidDel="00184F34">
          <w:rPr>
            <w:color w:val="000000"/>
          </w:rPr>
          <w:delText xml:space="preserve"> may</w:delText>
        </w:r>
      </w:del>
      <w:del w:id="223" w:author="Sean Hardison" w:date="2024-05-12T14:32:00Z" w16du:dateUtc="2024-05-12T22:32:00Z">
        <w:r>
          <w:rPr>
            <w:color w:val="000000"/>
          </w:rPr>
          <w:delText xml:space="preserve"> be</w:delText>
        </w:r>
      </w:del>
      <w:ins w:id="224" w:author="Hardison, Sean (sh5rs)" w:date="2024-02-13T17:04:00Z">
        <w:del w:id="225" w:author="Sean Hardison" w:date="2024-05-12T14:32:00Z" w16du:dateUtc="2024-05-12T22:32:00Z">
          <w:r w:rsidR="00184F34">
            <w:rPr>
              <w:color w:val="000000"/>
            </w:rPr>
            <w:delText>en</w:delText>
          </w:r>
        </w:del>
      </w:ins>
      <w:del w:id="226" w:author="Sean Hardison" w:date="2024-05-12T14:32:00Z" w16du:dateUtc="2024-05-12T22:32:00Z">
        <w:r>
          <w:rPr>
            <w:color w:val="000000"/>
          </w:rPr>
          <w:delText xml:space="preserve"> related to exogenous </w:delText>
        </w:r>
      </w:del>
      <w:ins w:id="227" w:author="Hardison, Sean (sh5rs)" w:date="2024-02-13T15:32:00Z">
        <w:del w:id="228" w:author="Sean Hardison" w:date="2024-05-12T14:32:00Z" w16du:dateUtc="2024-05-12T22:32:00Z">
          <w:r w:rsidR="00990CED">
            <w:rPr>
              <w:color w:val="000000"/>
            </w:rPr>
            <w:delText xml:space="preserve">factors influencing fishery participation </w:delText>
          </w:r>
        </w:del>
      </w:ins>
      <w:ins w:id="229" w:author="Hardison, Sean (sh5rs)" w:date="2024-02-13T16:58:00Z">
        <w:del w:id="230" w:author="Sean Hardison" w:date="2024-05-12T14:32:00Z" w16du:dateUtc="2024-05-12T22:32:00Z">
          <w:r w:rsidR="00794F79">
            <w:rPr>
              <w:color w:val="000000"/>
            </w:rPr>
            <w:delText>like</w:delText>
          </w:r>
        </w:del>
      </w:ins>
      <w:ins w:id="231" w:author="Hardison, Sean (sh5rs)" w:date="2024-02-13T16:59:00Z">
        <w:del w:id="232" w:author="Sean Hardison" w:date="2024-05-12T14:32:00Z" w16du:dateUtc="2024-05-12T22:32:00Z">
          <w:r w:rsidR="00184F34">
            <w:rPr>
              <w:color w:val="000000"/>
            </w:rPr>
            <w:delText xml:space="preserve"> prices</w:delText>
          </w:r>
        </w:del>
      </w:ins>
      <w:ins w:id="233" w:author="Hardison, Sean (sh5rs)" w:date="2024-02-13T16:58:00Z">
        <w:del w:id="234" w:author="Sean Hardison" w:date="2024-05-12T14:32:00Z" w16du:dateUtc="2024-05-12T22:32:00Z">
          <w:r w:rsidR="00794F79">
            <w:rPr>
              <w:color w:val="000000"/>
            </w:rPr>
            <w:delText xml:space="preserve"> that we did not consider</w:delText>
          </w:r>
        </w:del>
      </w:ins>
      <w:del w:id="235" w:author="Hardison, Sean (sh5rs)" w:date="2024-02-13T15:32:00Z">
        <w:r w:rsidDel="00990CED">
          <w:rPr>
            <w:color w:val="000000"/>
          </w:rPr>
          <w:delText>factors like harvest prices, which we did not consider</w:delText>
        </w:r>
      </w:del>
      <w:del w:id="236" w:author="Sean Hardison" w:date="2024-05-12T14:32:00Z" w16du:dateUtc="2024-05-12T22:32:00Z">
        <w:r>
          <w:rPr>
            <w:color w:val="000000"/>
          </w:rPr>
          <w:delText>. Interestingly, despite steep declines in biomass availability, catches per trip did not show significant trends across the study period (Fig. 10b).</w:delText>
        </w:r>
      </w:del>
      <w:del w:id="237" w:author="Hardison, Sean (sh5rs)" w:date="2024-02-14T10:32:00Z">
        <w:r w:rsidDel="0082652C">
          <w:rPr>
            <w:color w:val="000000"/>
          </w:rPr>
          <w:delText xml:space="preserve"> This suggests that changes in harvest effort played a substantial role in the decline in harvests overall in VA.</w:delText>
        </w:r>
      </w:del>
    </w:p>
    <w:p w14:paraId="416B5647" w14:textId="09C5CFBF" w:rsidR="002845D8" w:rsidRPr="009903FF" w:rsidRDefault="002845D8" w:rsidP="002845D8">
      <w:pPr>
        <w:spacing w:before="200" w:after="200" w:line="480" w:lineRule="auto"/>
        <w:ind w:firstLine="720"/>
        <w:rPr>
          <w:color w:val="000000"/>
        </w:rPr>
      </w:pPr>
      <w:r w:rsidRPr="009903FF">
        <w:rPr>
          <w:color w:val="000000"/>
        </w:rPr>
        <w:t>We found that harvest compensation was positively associated with species compensation (</w:t>
      </w:r>
      <m:oMath>
        <m:sSub>
          <m:sSubPr>
            <m:ctrlPr>
              <w:rPr>
                <w:rFonts w:ascii="Cambria Math" w:hAnsi="Cambria Math"/>
                <w:i/>
                <w:color w:val="000000"/>
              </w:rPr>
            </m:ctrlPr>
          </m:sSubPr>
          <m:e>
            <m:r>
              <w:rPr>
                <w:rFonts w:ascii="Cambria Math" w:hAnsi="Cambria Math"/>
                <w:color w:val="000000"/>
              </w:rPr>
              <m:t>β</m:t>
            </m:r>
          </m:e>
          <m:sub>
            <m:r>
              <w:rPr>
                <w:rFonts w:ascii="Cambria Math" w:hAnsi="Cambria Math"/>
                <w:color w:val="000000"/>
              </w:rPr>
              <m:t>std</m:t>
            </m:r>
          </m:sub>
        </m:sSub>
        <m:r>
          <w:rPr>
            <w:rFonts w:ascii="Cambria Math" w:hAnsi="Cambria Math"/>
            <w:color w:val="000000"/>
          </w:rPr>
          <m:t>=0.6</m:t>
        </m:r>
        <m:r>
          <w:ins w:id="238" w:author="Sean Hardison" w:date="2024-05-22T11:46:00Z" w16du:dateUtc="2024-05-22T17:46:00Z">
            <w:rPr>
              <w:rFonts w:ascii="Cambria Math" w:hAnsi="Cambria Math"/>
              <w:color w:val="000000"/>
            </w:rPr>
            <m:t>09</m:t>
          </w:ins>
        </m:r>
        <m:r>
          <w:del w:id="239" w:author="Sean Hardison" w:date="2024-05-22T11:46:00Z" w16du:dateUtc="2024-05-22T17:46:00Z">
            <w:rPr>
              <w:rFonts w:ascii="Cambria Math" w:hAnsi="Cambria Math"/>
              <w:color w:val="000000"/>
            </w:rPr>
            <m:t>36</m:t>
          </w:del>
        </m:r>
      </m:oMath>
      <w:r w:rsidRPr="009903FF">
        <w:rPr>
          <w:color w:val="000000"/>
        </w:rPr>
        <w:t xml:space="preserve">, </w:t>
      </w:r>
      <w:r w:rsidRPr="009903FF">
        <w:rPr>
          <w:i/>
          <w:iCs/>
          <w:color w:val="000000"/>
        </w:rPr>
        <w:t>P</w:t>
      </w:r>
      <w:r w:rsidRPr="009903FF">
        <w:rPr>
          <w:color w:val="000000"/>
        </w:rPr>
        <w:t xml:space="preserve"> = 0.0</w:t>
      </w:r>
      <w:ins w:id="240" w:author="Sean Hardison" w:date="2024-05-22T11:46:00Z" w16du:dateUtc="2024-05-22T17:46:00Z">
        <w:r w:rsidR="0030379D">
          <w:rPr>
            <w:color w:val="000000"/>
          </w:rPr>
          <w:t>4</w:t>
        </w:r>
      </w:ins>
      <w:del w:id="241" w:author="Sean Hardison" w:date="2024-05-22T11:46:00Z" w16du:dateUtc="2024-05-22T17:46:00Z">
        <w:r w:rsidRPr="009903FF" w:rsidDel="0030379D">
          <w:rPr>
            <w:color w:val="000000"/>
          </w:rPr>
          <w:delText>32</w:delText>
        </w:r>
      </w:del>
      <w:r w:rsidRPr="009903FF">
        <w:rPr>
          <w:color w:val="000000"/>
        </w:rPr>
        <w:t>, Fig. 5, VA SEM 1), suggesting that seasonal compensatory dynamics in population biomasses drove seasonal harvest compensation. However, the magnitude of the standardized partial effect of species statistical averaging on harvest compensation was greater than that of species compensation on harvest compensation and opposite in sign (</w:t>
      </w:r>
      <m:oMath>
        <m:r>
          <w:rPr>
            <w:rFonts w:ascii="Cambria Math" w:hAnsi="Cambria Math"/>
            <w:color w:val="000000"/>
          </w:rPr>
          <m:t>SA</m:t>
        </m:r>
        <m:sSub>
          <m:sSubPr>
            <m:ctrlPr>
              <w:rPr>
                <w:rFonts w:ascii="Cambria Math" w:hAnsi="Cambria Math"/>
                <w:i/>
                <w:color w:val="000000"/>
              </w:rPr>
            </m:ctrlPr>
          </m:sSubPr>
          <m:e>
            <m:r>
              <w:rPr>
                <w:rFonts w:ascii="Cambria Math" w:hAnsi="Cambria Math"/>
                <w:color w:val="000000"/>
              </w:rPr>
              <m:t>E</m:t>
            </m:r>
          </m:e>
          <m:sub>
            <m:sSub>
              <m:sSubPr>
                <m:ctrlPr>
                  <w:rPr>
                    <w:rFonts w:ascii="Cambria Math" w:hAnsi="Cambria Math"/>
                    <w:i/>
                    <w:color w:val="000000"/>
                  </w:rPr>
                </m:ctrlPr>
              </m:sSubPr>
              <m:e>
                <m:r>
                  <w:rPr>
                    <w:rFonts w:ascii="Cambria Math" w:hAnsi="Cambria Math"/>
                    <w:color w:val="000000"/>
                  </w:rPr>
                  <m:t>β</m:t>
                </m:r>
              </m:e>
              <m:sub>
                <m:r>
                  <w:rPr>
                    <w:rFonts w:ascii="Cambria Math" w:hAnsi="Cambria Math"/>
                    <w:color w:val="000000"/>
                  </w:rPr>
                  <m:t>std</m:t>
                </m:r>
              </m:sub>
            </m:sSub>
          </m:sub>
        </m:sSub>
        <m:r>
          <w:rPr>
            <w:rFonts w:ascii="Cambria Math" w:hAnsi="Cambria Math"/>
            <w:color w:val="000000"/>
          </w:rPr>
          <m:t>=-0.</m:t>
        </m:r>
        <m:r>
          <w:ins w:id="242" w:author="Sean Hardison" w:date="2024-05-22T11:46:00Z" w16du:dateUtc="2024-05-22T17:46:00Z">
            <w:rPr>
              <w:rFonts w:ascii="Cambria Math" w:hAnsi="Cambria Math"/>
              <w:color w:val="000000"/>
            </w:rPr>
            <m:t>764</m:t>
          </w:ins>
        </m:r>
        <m:r>
          <w:del w:id="243" w:author="Sean Hardison" w:date="2024-05-22T11:46:00Z" w16du:dateUtc="2024-05-22T17:46:00Z">
            <w:rPr>
              <w:rFonts w:ascii="Cambria Math" w:hAnsi="Cambria Math"/>
              <w:color w:val="000000"/>
            </w:rPr>
            <m:t>834</m:t>
          </w:del>
        </m:r>
      </m:oMath>
      <w:r w:rsidRPr="009903FF">
        <w:rPr>
          <w:color w:val="000000"/>
        </w:rPr>
        <w:t xml:space="preserve"> vs </w:t>
      </w:r>
      <m:oMath>
        <m:sSub>
          <m:sSubPr>
            <m:ctrlPr>
              <w:rPr>
                <w:rFonts w:ascii="Cambria Math" w:hAnsi="Cambria Math"/>
                <w:i/>
                <w:color w:val="000000"/>
              </w:rPr>
            </m:ctrlPr>
          </m:sSubPr>
          <m:e>
            <m:r>
              <w:rPr>
                <w:rFonts w:ascii="Cambria Math" w:hAnsi="Cambria Math"/>
                <w:color w:val="000000"/>
              </w:rPr>
              <m:t>CPE</m:t>
            </m:r>
          </m:e>
          <m:sub>
            <m:sSub>
              <m:sSubPr>
                <m:ctrlPr>
                  <w:rPr>
                    <w:rFonts w:ascii="Cambria Math" w:hAnsi="Cambria Math"/>
                    <w:i/>
                    <w:color w:val="000000"/>
                  </w:rPr>
                </m:ctrlPr>
              </m:sSubPr>
              <m:e>
                <m:r>
                  <w:rPr>
                    <w:rFonts w:ascii="Cambria Math" w:hAnsi="Cambria Math"/>
                    <w:color w:val="000000"/>
                  </w:rPr>
                  <m:t>β</m:t>
                </m:r>
              </m:e>
              <m:sub>
                <m:r>
                  <w:rPr>
                    <w:rFonts w:ascii="Cambria Math" w:hAnsi="Cambria Math"/>
                    <w:color w:val="000000"/>
                  </w:rPr>
                  <m:t>std</m:t>
                </m:r>
              </m:sub>
            </m:sSub>
          </m:sub>
        </m:sSub>
        <m:r>
          <w:rPr>
            <w:rFonts w:ascii="Cambria Math" w:hAnsi="Cambria Math"/>
            <w:color w:val="000000"/>
          </w:rPr>
          <m:t>=0.6</m:t>
        </m:r>
        <m:r>
          <w:ins w:id="244" w:author="Sean Hardison" w:date="2024-05-22T11:47:00Z" w16du:dateUtc="2024-05-22T17:47:00Z">
            <w:rPr>
              <w:rFonts w:ascii="Cambria Math" w:hAnsi="Cambria Math"/>
              <w:color w:val="000000"/>
            </w:rPr>
            <m:t>09</m:t>
          </w:ins>
        </m:r>
        <m:r>
          <w:del w:id="245" w:author="Sean Hardison" w:date="2024-05-22T11:47:00Z" w16du:dateUtc="2024-05-22T17:47:00Z">
            <w:rPr>
              <w:rFonts w:ascii="Cambria Math" w:hAnsi="Cambria Math"/>
              <w:color w:val="000000"/>
            </w:rPr>
            <m:t>36</m:t>
          </w:del>
        </m:r>
      </m:oMath>
      <w:r w:rsidRPr="009903FF">
        <w:rPr>
          <w:color w:val="000000"/>
        </w:rPr>
        <w:t xml:space="preserve">). </w:t>
      </w:r>
      <w:r>
        <w:rPr>
          <w:color w:val="000000"/>
        </w:rPr>
        <w:t xml:space="preserve">This result means that the stabilizing effects of seasonal species dynamics on harvest compensation were overwhelmed by </w:t>
      </w:r>
      <w:del w:id="246" w:author="Hardison, Sean (sh5rs)" w:date="2024-02-14T11:34:00Z">
        <w:r w:rsidDel="00B2392A">
          <w:rPr>
            <w:color w:val="000000"/>
          </w:rPr>
          <w:delText xml:space="preserve">the destabilizing effects of species statistical averaging, representing </w:delText>
        </w:r>
      </w:del>
      <w:r>
        <w:rPr>
          <w:color w:val="000000"/>
        </w:rPr>
        <w:t>the decline</w:t>
      </w:r>
      <w:ins w:id="247" w:author="Hardison, Sean (sh5rs)" w:date="2024-02-14T11:35:00Z">
        <w:r w:rsidR="005F3BB4">
          <w:rPr>
            <w:color w:val="000000"/>
          </w:rPr>
          <w:t xml:space="preserve"> of</w:t>
        </w:r>
      </w:ins>
      <w:del w:id="248" w:author="Hardison, Sean (sh5rs)" w:date="2024-02-14T11:35:00Z">
        <w:r w:rsidDel="005F3BB4">
          <w:rPr>
            <w:color w:val="000000"/>
          </w:rPr>
          <w:delText xml:space="preserve"> </w:delText>
        </w:r>
        <w:r w:rsidDel="00B2392A">
          <w:rPr>
            <w:color w:val="000000"/>
          </w:rPr>
          <w:delText>in</w:delText>
        </w:r>
      </w:del>
      <w:r>
        <w:rPr>
          <w:color w:val="000000"/>
        </w:rPr>
        <w:t xml:space="preserve"> target species biomasses</w:t>
      </w:r>
      <w:ins w:id="249" w:author="Hardison, Sean (sh5rs)" w:date="2024-02-14T11:34:00Z">
        <w:r w:rsidR="00B2392A">
          <w:rPr>
            <w:color w:val="000000"/>
          </w:rPr>
          <w:t xml:space="preserve"> </w:t>
        </w:r>
      </w:ins>
      <w:ins w:id="250" w:author="Hardison, Sean (sh5rs)" w:date="2024-02-14T11:35:00Z">
        <w:r w:rsidR="005F3BB4">
          <w:rPr>
            <w:color w:val="000000"/>
          </w:rPr>
          <w:t>and the homogenizing of their</w:t>
        </w:r>
      </w:ins>
      <w:ins w:id="251" w:author="Hardison, Sean (sh5rs)" w:date="2024-02-14T11:36:00Z">
        <w:r w:rsidR="00FF455F">
          <w:rPr>
            <w:color w:val="000000"/>
          </w:rPr>
          <w:t xml:space="preserve"> within-year</w:t>
        </w:r>
      </w:ins>
      <w:ins w:id="252" w:author="Hardison, Sean (sh5rs)" w:date="2024-02-14T11:35:00Z">
        <w:r w:rsidR="005F3BB4">
          <w:rPr>
            <w:color w:val="000000"/>
          </w:rPr>
          <w:t xml:space="preserve"> variabiliti</w:t>
        </w:r>
      </w:ins>
      <w:ins w:id="253" w:author="Hardison, Sean (sh5rs)" w:date="2024-02-14T11:36:00Z">
        <w:r w:rsidR="005F3BB4">
          <w:rPr>
            <w:color w:val="000000"/>
          </w:rPr>
          <w:t xml:space="preserve">es </w:t>
        </w:r>
      </w:ins>
      <w:ins w:id="254" w:author="Hardison, Sean (sh5rs)" w:date="2024-02-14T11:34:00Z">
        <w:r w:rsidR="00B2392A">
          <w:rPr>
            <w:color w:val="000000"/>
          </w:rPr>
          <w:t>(i.e., high species statistical averaging)</w:t>
        </w:r>
      </w:ins>
      <w:r>
        <w:rPr>
          <w:color w:val="000000"/>
        </w:rPr>
        <w:t xml:space="preserve"> that was associated with more temporally synchronous harvests</w:t>
      </w:r>
      <w:r w:rsidRPr="009903FF">
        <w:rPr>
          <w:color w:val="000000"/>
        </w:rPr>
        <w:t xml:space="preserve"> (Fig.</w:t>
      </w:r>
      <w:r>
        <w:rPr>
          <w:color w:val="000000"/>
        </w:rPr>
        <w:t xml:space="preserve"> 8d, 9</w:t>
      </w:r>
      <w:r w:rsidRPr="009903FF">
        <w:rPr>
          <w:color w:val="000000"/>
        </w:rPr>
        <w:t>).</w:t>
      </w:r>
    </w:p>
    <w:p w14:paraId="4DD9AD9F" w14:textId="77777777" w:rsidR="002845D8" w:rsidRPr="009903FF" w:rsidRDefault="002845D8" w:rsidP="002845D8">
      <w:pPr>
        <w:pStyle w:val="Heading3"/>
        <w:spacing w:line="480" w:lineRule="auto"/>
        <w:rPr>
          <w:rFonts w:eastAsia="Times New Roman" w:cs="Times New Roman"/>
        </w:rPr>
      </w:pPr>
      <w:bookmarkStart w:id="255" w:name="_Toc157474508"/>
      <w:r w:rsidRPr="009903FF">
        <w:rPr>
          <w:rFonts w:eastAsia="Times New Roman" w:cs="Times New Roman"/>
        </w:rPr>
        <w:t>Portfolio harvest stability and economic performance</w:t>
      </w:r>
      <w:bookmarkEnd w:id="255"/>
    </w:p>
    <w:p w14:paraId="32E67FB5" w14:textId="77777777" w:rsidR="002845D8" w:rsidRDefault="002845D8" w:rsidP="002845D8">
      <w:pPr>
        <w:spacing w:line="480" w:lineRule="auto"/>
        <w:rPr>
          <w:color w:val="000000"/>
        </w:rPr>
      </w:pPr>
      <w:r w:rsidRPr="009903FF">
        <w:rPr>
          <w:color w:val="000000"/>
        </w:rPr>
        <w:tab/>
      </w:r>
      <w:r>
        <w:rPr>
          <w:color w:val="000000"/>
        </w:rPr>
        <w:t>We find that p</w:t>
      </w:r>
      <w:r w:rsidRPr="009903FF">
        <w:rPr>
          <w:color w:val="000000"/>
        </w:rPr>
        <w:t xml:space="preserve">ortfolio harvest stability </w:t>
      </w:r>
      <w:r>
        <w:rPr>
          <w:color w:val="000000"/>
        </w:rPr>
        <w:t>wa</w:t>
      </w:r>
      <w:r w:rsidRPr="009903FF">
        <w:rPr>
          <w:color w:val="000000"/>
        </w:rPr>
        <w:t xml:space="preserve">s enhanced by harvest asynchrony, which the previously discussed results show was driven by fisher behavioral responses to the striped bass </w:t>
      </w:r>
      <w:r w:rsidRPr="009903FF">
        <w:rPr>
          <w:color w:val="000000"/>
        </w:rPr>
        <w:lastRenderedPageBreak/>
        <w:t xml:space="preserve">closure (MD) and to the relative biomasses and variabilities of fish populations as they </w:t>
      </w:r>
      <w:r>
        <w:rPr>
          <w:color w:val="000000"/>
        </w:rPr>
        <w:t xml:space="preserve">naturally </w:t>
      </w:r>
      <w:r w:rsidRPr="009903FF">
        <w:rPr>
          <w:color w:val="000000"/>
        </w:rPr>
        <w:t>migrate into and out of the Bay mainstem</w:t>
      </w:r>
      <w:r>
        <w:rPr>
          <w:color w:val="000000"/>
        </w:rPr>
        <w:t xml:space="preserve"> seasonally</w:t>
      </w:r>
      <w:r w:rsidRPr="009903FF">
        <w:rPr>
          <w:color w:val="000000"/>
        </w:rPr>
        <w:t xml:space="preserve"> (VA). Using two additional SEMs, we expanded this analysis to evaluate how portfolio harvest stability </w:t>
      </w:r>
      <w:proofErr w:type="gramStart"/>
      <w:r w:rsidRPr="009903FF">
        <w:rPr>
          <w:color w:val="000000"/>
        </w:rPr>
        <w:t>associated</w:t>
      </w:r>
      <w:proofErr w:type="gramEnd"/>
      <w:r w:rsidRPr="009903FF">
        <w:rPr>
          <w:color w:val="000000"/>
        </w:rPr>
        <w:t xml:space="preserve"> with portfolio value stability and overall value. </w:t>
      </w:r>
    </w:p>
    <w:p w14:paraId="4FBE1F84" w14:textId="09F36066" w:rsidR="002845D8" w:rsidRPr="009903FF" w:rsidRDefault="002845D8" w:rsidP="002845D8">
      <w:pPr>
        <w:spacing w:line="480" w:lineRule="auto"/>
        <w:ind w:firstLine="720"/>
        <w:rPr>
          <w:color w:val="000000"/>
        </w:rPr>
      </w:pPr>
      <w:r w:rsidRPr="009903FF">
        <w:rPr>
          <w:color w:val="000000"/>
        </w:rPr>
        <w:t xml:space="preserve">In MD (Fig. 5, MD SEM 2), we found that portfolio harvest stability quantified at the same temporal resolution as the population biomass indices (i.e., </w:t>
      </w:r>
      <w:proofErr w:type="spellStart"/>
      <w:r w:rsidRPr="009903FF">
        <w:rPr>
          <w:color w:val="000000"/>
        </w:rPr>
        <w:t>S</w:t>
      </w:r>
      <w:r w:rsidRPr="009903FF">
        <w:rPr>
          <w:color w:val="000000"/>
          <w:vertAlign w:val="subscript"/>
        </w:rPr>
        <w:t>Portfolio</w:t>
      </w:r>
      <w:proofErr w:type="spellEnd"/>
      <w:r w:rsidRPr="009903FF">
        <w:rPr>
          <w:color w:val="000000"/>
          <w:vertAlign w:val="subscript"/>
        </w:rPr>
        <w:t>, S</w:t>
      </w:r>
      <w:r w:rsidRPr="009903FF">
        <w:rPr>
          <w:color w:val="000000"/>
        </w:rPr>
        <w:t>) was positively associated with portfolio harvest stability quantified using all months of harvest data (</w:t>
      </w:r>
      <w:proofErr w:type="spellStart"/>
      <w:r w:rsidRPr="009903FF">
        <w:rPr>
          <w:color w:val="000000"/>
        </w:rPr>
        <w:t>S</w:t>
      </w:r>
      <w:r w:rsidRPr="009903FF">
        <w:rPr>
          <w:color w:val="000000"/>
          <w:vertAlign w:val="subscript"/>
        </w:rPr>
        <w:t>Portfolio</w:t>
      </w:r>
      <w:proofErr w:type="spellEnd"/>
      <w:r w:rsidRPr="009903FF">
        <w:rPr>
          <w:color w:val="000000"/>
          <w:vertAlign w:val="subscript"/>
        </w:rPr>
        <w:t>, L</w:t>
      </w:r>
      <w:r w:rsidRPr="009903FF">
        <w:rPr>
          <w:color w:val="000000"/>
        </w:rPr>
        <w:t xml:space="preserve">). </w:t>
      </w:r>
      <w:r>
        <w:rPr>
          <w:color w:val="000000"/>
        </w:rPr>
        <w:t xml:space="preserve">We quantified harvest stability at both resolutions because biomass indices were only resolved at the five-month timescale, whereas fishing harvest data were available for all 12 months. </w:t>
      </w:r>
      <w:r w:rsidRPr="009903FF">
        <w:rPr>
          <w:color w:val="000000"/>
        </w:rPr>
        <w:t xml:space="preserve">This finding shows that harvest asynchrony induced by </w:t>
      </w:r>
      <w:del w:id="256" w:author="Sean Hardison" w:date="2024-05-22T12:49:00Z" w16du:dateUtc="2024-05-22T18:49:00Z">
        <w:r w:rsidRPr="009903FF" w:rsidDel="0028292C">
          <w:rPr>
            <w:color w:val="000000"/>
          </w:rPr>
          <w:delText xml:space="preserve">fisher </w:delText>
        </w:r>
      </w:del>
      <w:r w:rsidRPr="009903FF">
        <w:rPr>
          <w:color w:val="000000"/>
        </w:rPr>
        <w:t>target diversification in response to the striped bass fishery closures (Fig. 6) was positively linked to the within-year</w:t>
      </w:r>
      <w:r>
        <w:rPr>
          <w:color w:val="000000"/>
        </w:rPr>
        <w:t xml:space="preserve"> harvest</w:t>
      </w:r>
      <w:r w:rsidRPr="009903FF">
        <w:rPr>
          <w:color w:val="000000"/>
        </w:rPr>
        <w:t xml:space="preserve"> stability of the portfolio</w:t>
      </w:r>
      <w:r>
        <w:rPr>
          <w:color w:val="000000"/>
        </w:rPr>
        <w:t>. However, portfolio harvest stability was not linked to the economic stability of harvests</w:t>
      </w:r>
      <w:r w:rsidRPr="009903FF">
        <w:rPr>
          <w:color w:val="000000"/>
        </w:rPr>
        <w:t xml:space="preserve">. </w:t>
      </w:r>
      <w:r>
        <w:rPr>
          <w:color w:val="000000"/>
        </w:rPr>
        <w:t>In other words, active switching by fishers buffered the stability of the</w:t>
      </w:r>
      <w:ins w:id="257" w:author="Sean Hardison" w:date="2024-05-22T12:49:00Z" w16du:dateUtc="2024-05-22T18:49:00Z">
        <w:r w:rsidR="0028292C">
          <w:rPr>
            <w:color w:val="000000"/>
          </w:rPr>
          <w:t xml:space="preserve"> regional</w:t>
        </w:r>
      </w:ins>
      <w:r>
        <w:rPr>
          <w:color w:val="000000"/>
        </w:rPr>
        <w:t xml:space="preserve"> portfolio against regulatory measures, in the form of the seasonal closure, </w:t>
      </w:r>
      <w:proofErr w:type="gramStart"/>
      <w:r>
        <w:rPr>
          <w:color w:val="000000"/>
        </w:rPr>
        <w:t>but that</w:t>
      </w:r>
      <w:proofErr w:type="gramEnd"/>
      <w:r>
        <w:rPr>
          <w:color w:val="000000"/>
        </w:rPr>
        <w:t xml:space="preserve"> this stabilizing effect did not translate to enhanced economic stability. </w:t>
      </w:r>
      <w:r w:rsidRPr="009903FF">
        <w:rPr>
          <w:color w:val="000000"/>
        </w:rPr>
        <w:t>Lastly, we identified a strong positive relationship between total yield and total value (P &lt; 0.001), showing that years with greater harvests were associated with greater portfolio value (Fig. 5, MD SEM 2).</w:t>
      </w:r>
    </w:p>
    <w:p w14:paraId="4BCBDFD9" w14:textId="18742847" w:rsidR="002845D8" w:rsidRPr="009903FF" w:rsidRDefault="002845D8" w:rsidP="002845D8">
      <w:pPr>
        <w:spacing w:line="480" w:lineRule="auto"/>
      </w:pPr>
      <w:r w:rsidRPr="009903FF">
        <w:rPr>
          <w:color w:val="000000"/>
        </w:rPr>
        <w:tab/>
      </w:r>
      <w:r w:rsidRPr="00661828">
        <w:rPr>
          <w:color w:val="000000"/>
        </w:rPr>
        <w:t xml:space="preserve"> </w:t>
      </w:r>
      <w:r w:rsidRPr="009903FF">
        <w:rPr>
          <w:color w:val="000000"/>
        </w:rPr>
        <w:t>In VA (Fig. 5, VA SEM 2), where we also identified a positive link between portfolio harvest stability at the 5-month and 12-month temporal resolutions, portfolio harvest stability (</w:t>
      </w:r>
      <w:proofErr w:type="spellStart"/>
      <w:r w:rsidRPr="009903FF">
        <w:rPr>
          <w:color w:val="000000"/>
        </w:rPr>
        <w:t>S</w:t>
      </w:r>
      <w:r w:rsidRPr="009903FF">
        <w:rPr>
          <w:color w:val="000000"/>
          <w:vertAlign w:val="subscript"/>
        </w:rPr>
        <w:t>Portfolio</w:t>
      </w:r>
      <w:proofErr w:type="spellEnd"/>
      <w:r w:rsidRPr="009903FF">
        <w:rPr>
          <w:color w:val="000000"/>
          <w:vertAlign w:val="subscript"/>
        </w:rPr>
        <w:t>, L</w:t>
      </w:r>
      <w:r w:rsidRPr="009903FF">
        <w:rPr>
          <w:color w:val="000000"/>
        </w:rPr>
        <w:t xml:space="preserve">) declined substantially over the study period (Fig. 11, Table </w:t>
      </w:r>
      <w:ins w:id="258" w:author="Sean Hardison" w:date="2024-05-22T13:37:00Z" w16du:dateUtc="2024-05-22T19:37:00Z">
        <w:r w:rsidR="00F56E77">
          <w:rPr>
            <w:color w:val="000000"/>
          </w:rPr>
          <w:t>S5</w:t>
        </w:r>
      </w:ins>
      <w:del w:id="259" w:author="Sean Hardison" w:date="2024-05-22T13:37:00Z" w16du:dateUtc="2024-05-22T19:37:00Z">
        <w:r w:rsidRPr="009903FF" w:rsidDel="00F56E77">
          <w:rPr>
            <w:color w:val="000000"/>
          </w:rPr>
          <w:delText>4</w:delText>
        </w:r>
      </w:del>
      <w:r w:rsidRPr="009903FF">
        <w:rPr>
          <w:color w:val="000000"/>
        </w:rPr>
        <w:t>, P &lt; 0.001) in response to diminished harvest compensation (Figs. 8b) and species harvest stability, the latter of which was associated with fishing effort (Fig. 10).</w:t>
      </w:r>
      <w:r>
        <w:rPr>
          <w:color w:val="000000"/>
        </w:rPr>
        <w:t xml:space="preserve"> In other words, the loss of harvestable biomass, primarily of Atlantic croaker, was associated with more temporally synchronous </w:t>
      </w:r>
      <w:r>
        <w:rPr>
          <w:color w:val="000000"/>
        </w:rPr>
        <w:lastRenderedPageBreak/>
        <w:t xml:space="preserve">harvests, and this coincided with decreasing fishing effort that drove more temporally variable and lower harvests within-years. Both </w:t>
      </w:r>
      <w:del w:id="260" w:author="Robert J. Latour" w:date="2024-04-10T08:11:00Z">
        <w:r w:rsidDel="00C1077C">
          <w:rPr>
            <w:color w:val="000000"/>
          </w:rPr>
          <w:delText xml:space="preserve">of these </w:delText>
        </w:r>
      </w:del>
      <w:r>
        <w:rPr>
          <w:color w:val="000000"/>
        </w:rPr>
        <w:t>factors contributed to interannual declines in harvest portfolio stability overall. P</w:t>
      </w:r>
      <w:r w:rsidRPr="009903FF">
        <w:rPr>
          <w:color w:val="000000"/>
        </w:rPr>
        <w:t>ortfolio harvest stability was positively associated with the stability of portfolio value, as well as total harvest yield</w:t>
      </w:r>
      <w:r>
        <w:rPr>
          <w:color w:val="000000"/>
        </w:rPr>
        <w:t xml:space="preserve"> (Fig. 5, VA SEM 2).</w:t>
      </w:r>
    </w:p>
    <w:p w14:paraId="31C99CFA" w14:textId="058FD0EC" w:rsidR="00337596" w:rsidRPr="00337596" w:rsidRDefault="002845D8" w:rsidP="00337596">
      <w:pPr>
        <w:pStyle w:val="Heading2"/>
        <w:spacing w:line="480" w:lineRule="auto"/>
      </w:pPr>
      <w:r w:rsidRPr="009903FF">
        <w:rPr>
          <w:rFonts w:cs="Times New Roman"/>
        </w:rPr>
        <w:t>Discussion</w:t>
      </w:r>
      <w:ins w:id="261" w:author="Sean Hardison" w:date="2024-05-12T15:03:00Z" w16du:dateUtc="2024-05-12T23:03:00Z">
        <w:r w:rsidR="00337596">
          <w:t xml:space="preserve"> </w:t>
        </w:r>
      </w:ins>
      <w:ins w:id="262" w:author="Sean Hardison" w:date="2024-05-12T15:01:00Z" w16du:dateUtc="2024-05-12T23:01:00Z">
        <w:r w:rsidR="00337596">
          <w:t xml:space="preserve"> </w:t>
        </w:r>
      </w:ins>
    </w:p>
    <w:p w14:paraId="1D22C27B" w14:textId="0BAADD4C" w:rsidR="002845D8" w:rsidRDefault="00337596" w:rsidP="002845D8">
      <w:pPr>
        <w:spacing w:line="480" w:lineRule="auto"/>
      </w:pPr>
      <w:ins w:id="263" w:author="Sean Hardison" w:date="2024-05-12T14:58:00Z" w16du:dateUtc="2024-05-12T22:58:00Z">
        <w:r>
          <w:tab/>
          <w:t xml:space="preserve">Asynchronous </w:t>
        </w:r>
      </w:ins>
      <w:ins w:id="264" w:author="Sean Hardison" w:date="2024-05-12T15:06:00Z" w16du:dateUtc="2024-05-12T23:06:00Z">
        <w:r>
          <w:t>pop</w:t>
        </w:r>
      </w:ins>
      <w:ins w:id="265" w:author="Sean Hardison" w:date="2024-05-12T15:07:00Z" w16du:dateUtc="2024-05-12T23:07:00Z">
        <w:r>
          <w:t xml:space="preserve">ulation </w:t>
        </w:r>
      </w:ins>
      <w:ins w:id="266" w:author="Sean Hardison" w:date="2024-05-12T14:58:00Z" w16du:dateUtc="2024-05-12T22:58:00Z">
        <w:r>
          <w:t>dynamics among species</w:t>
        </w:r>
      </w:ins>
      <w:ins w:id="267" w:author="Sean Hardison" w:date="2024-05-12T15:06:00Z" w16du:dateUtc="2024-05-12T23:06:00Z">
        <w:r>
          <w:t xml:space="preserve"> targeted by fisheries</w:t>
        </w:r>
      </w:ins>
      <w:ins w:id="268" w:author="Sean Hardison" w:date="2024-05-12T14:58:00Z" w16du:dateUtc="2024-05-12T22:58:00Z">
        <w:r>
          <w:t xml:space="preserve"> can promote </w:t>
        </w:r>
      </w:ins>
      <w:ins w:id="269" w:author="Sean Hardison" w:date="2024-05-12T14:59:00Z" w16du:dateUtc="2024-05-12T22:59:00Z">
        <w:r>
          <w:t>stability in the harvests of those species over time</w:t>
        </w:r>
      </w:ins>
      <w:ins w:id="270" w:author="Sean Hardison" w:date="2024-05-12T15:11:00Z" w16du:dateUtc="2024-05-12T23:11:00Z">
        <w:r w:rsidR="0090764D">
          <w:t xml:space="preserve"> (e.g., Moore et al. 2021)</w:t>
        </w:r>
      </w:ins>
      <w:ins w:id="271" w:author="Sean Hardison" w:date="2024-05-12T14:59:00Z" w16du:dateUtc="2024-05-12T22:59:00Z">
        <w:r>
          <w:t>, but the links between</w:t>
        </w:r>
      </w:ins>
      <w:ins w:id="272" w:author="Sean Hardison" w:date="2024-05-12T15:07:00Z" w16du:dateUtc="2024-05-12T23:07:00Z">
        <w:r w:rsidR="00882167">
          <w:t xml:space="preserve"> population</w:t>
        </w:r>
      </w:ins>
      <w:ins w:id="273" w:author="Sean Hardison" w:date="2024-05-12T15:00:00Z" w16du:dateUtc="2024-05-12T23:00:00Z">
        <w:r>
          <w:t xml:space="preserve"> and harvest</w:t>
        </w:r>
      </w:ins>
      <w:ins w:id="274" w:author="Sean Hardison" w:date="2024-05-12T15:07:00Z" w16du:dateUtc="2024-05-12T23:07:00Z">
        <w:r w:rsidR="00882167">
          <w:t xml:space="preserve"> asynchrony</w:t>
        </w:r>
      </w:ins>
      <w:ins w:id="275" w:author="Sean Hardison" w:date="2024-05-12T15:00:00Z" w16du:dateUtc="2024-05-12T23:00:00Z">
        <w:r>
          <w:t xml:space="preserve"> are not straightforward.</w:t>
        </w:r>
      </w:ins>
      <w:del w:id="276" w:author="Sean Hardison" w:date="2024-05-12T15:00:00Z" w16du:dateUtc="2024-05-12T23:00:00Z">
        <w:r w:rsidR="002845D8" w:rsidRPr="009903FF">
          <w:tab/>
        </w:r>
        <w:r w:rsidR="002845D8">
          <w:delText xml:space="preserve">Asynchronous dynamics among different species can promote community stability over time, but this effect could be translated to—or compromised by—the active exploitation of these species by </w:delText>
        </w:r>
      </w:del>
      <w:del w:id="277" w:author="Robert J. Latour" w:date="2024-04-10T08:12:00Z">
        <w:r w:rsidR="002845D8" w:rsidDel="00C1077C">
          <w:delText>humans</w:delText>
        </w:r>
      </w:del>
      <w:ins w:id="278" w:author="Robert J. Latour" w:date="2024-04-10T08:12:00Z">
        <w:del w:id="279" w:author="Sean Hardison" w:date="2024-05-12T15:00:00Z" w16du:dateUtc="2024-05-12T23:00:00Z">
          <w:r w:rsidR="00C1077C">
            <w:delText>fisheries</w:delText>
          </w:r>
        </w:del>
      </w:ins>
      <w:del w:id="280" w:author="Sean Hardison" w:date="2024-05-12T15:00:00Z" w16du:dateUtc="2024-05-12T23:00:00Z">
        <w:r w:rsidR="002845D8" w:rsidRPr="009903FF">
          <w:delText>.</w:delText>
        </w:r>
      </w:del>
      <w:r w:rsidR="002845D8" w:rsidRPr="009903FF">
        <w:t xml:space="preserve"> We approached this problem by analyzing 17 years of data from fisheries-independent surveys </w:t>
      </w:r>
      <w:r w:rsidR="002845D8">
        <w:t xml:space="preserve">(i.e., community data) </w:t>
      </w:r>
      <w:r w:rsidR="002845D8" w:rsidRPr="009903FF">
        <w:t>and fisheries landings across one of the largest and most economically valuable estuaries in the world</w:t>
      </w:r>
      <w:r w:rsidR="002845D8">
        <w:t>, the Chesapeake Bay</w:t>
      </w:r>
      <w:r w:rsidR="002845D8" w:rsidRPr="009903FF">
        <w:t>. We found that asynchrony in Chesapeake Bay fish harvests within a given year emerged from</w:t>
      </w:r>
      <w:r w:rsidR="002845D8">
        <w:t xml:space="preserve"> two sources:</w:t>
      </w:r>
      <w:r w:rsidR="002845D8" w:rsidRPr="009903FF">
        <w:t xml:space="preserve"> fisher-behavior responses to management strategies (i.e., the closure of the striped bass fishery in Maryland), </w:t>
      </w:r>
      <w:r w:rsidR="002845D8">
        <w:t xml:space="preserve">and </w:t>
      </w:r>
      <w:r w:rsidR="002845D8" w:rsidRPr="009903FF">
        <w:t xml:space="preserve">from the components of asynchrony among fish species that emerged due to seasonal population dynamics (compensation) and the unevenness of population variabilities (statistical averaging effects). However, while species compensation was a positive contributor to harvest compensation, these effects were counteracted by the negative effect of species statistical averaging on harvest compensation, which reflected a decline in </w:t>
      </w:r>
      <w:r w:rsidR="002845D8">
        <w:t xml:space="preserve">overall </w:t>
      </w:r>
      <w:r w:rsidR="002845D8" w:rsidRPr="009903FF">
        <w:t>biomass availability and increased evenness of variabilities in the ecosystem. In</w:t>
      </w:r>
      <w:r w:rsidR="002845D8">
        <w:t xml:space="preserve"> Virginia</w:t>
      </w:r>
      <w:r w:rsidR="002845D8" w:rsidRPr="009903FF">
        <w:t xml:space="preserve">, we </w:t>
      </w:r>
      <w:r w:rsidR="002845D8">
        <w:t xml:space="preserve">also </w:t>
      </w:r>
      <w:r w:rsidR="002845D8" w:rsidRPr="009903FF">
        <w:t xml:space="preserve">found that the stability of the harvest portfolio was positively associated with the stability of the value of the harvest portfolio. These findings demonstrate that conserving asynchronously fluctuating exploited </w:t>
      </w:r>
      <w:r w:rsidR="002845D8" w:rsidRPr="009903FF">
        <w:lastRenderedPageBreak/>
        <w:t>natural resources can enhance the within-year stability of their associated harvest portfolios and their value, but that these stabilizing effects can be overwhelmed by the relative availability and variability of targets in the environment, human behavior, and management regulations.</w:t>
      </w:r>
    </w:p>
    <w:p w14:paraId="598B9E2E" w14:textId="4EEAEA40" w:rsidR="002845D8" w:rsidRPr="009903FF" w:rsidRDefault="002845D8" w:rsidP="002845D8">
      <w:pPr>
        <w:spacing w:line="480" w:lineRule="auto"/>
      </w:pPr>
      <w:r w:rsidRPr="009903FF">
        <w:tab/>
        <w:t xml:space="preserve">Our </w:t>
      </w:r>
      <w:r>
        <w:t>application of this framework to a coupled social-ecological system is highly relevant,</w:t>
      </w:r>
      <w:r w:rsidRPr="009903FF">
        <w:t xml:space="preserve"> </w:t>
      </w:r>
      <w:r>
        <w:t>as it more</w:t>
      </w:r>
      <w:r w:rsidRPr="009903FF">
        <w:t xml:space="preserve"> fully consider</w:t>
      </w:r>
      <w:r>
        <w:t>s</w:t>
      </w:r>
      <w:r w:rsidRPr="009903FF">
        <w:t xml:space="preserve"> the mechanisms through which asynchrony among species in a biological community contributes to stability </w:t>
      </w:r>
      <w:r>
        <w:t>while the system is simultaneously being both exploited and actively managed</w:t>
      </w:r>
      <w:r w:rsidRPr="009903FF">
        <w:t xml:space="preserve">. Several authors have explored similar relationships between community dynamics and harvest asynchrony </w:t>
      </w:r>
      <w:r w:rsidRPr="009903FF">
        <w:fldChar w:fldCharType="begin"/>
      </w:r>
      <w:r w:rsidR="000558EB">
        <w:instrText xml:space="preserve"> ADDIN ZOTERO_ITEM CSL_CITATION {"citationID":"665WlcUN","properties":{"formattedCitation":"(Moore et al., 2021; Nesbitt &amp; Moore, 2016; Schindler et al., 2010)","plainCitation":"(Moore et al., 2021; Nesbitt &amp; Moore, 2016; Schindler et al., 2010)","noteIndex":0},"citationItems":[{"id":31,"uris":["http://zotero.org/users/local/LJpMI5ZK/items/YK5NAB3T"],"itemData":{"id":31,"type":"article-journal","container-title":"Fish and Fisheries","issue":"5","note":"publisher: Wiley Online Library","page":"1024–1040","title":"Conservation risks and portfolio effects in mixed-stock fisheries","volume":"22","author":[{"family":"Moore","given":"Jonathan W"},{"family":"Connors","given":"Brendan M"},{"family":"Hodgson","given":"Emma E"}],"issued":{"date-parts":[["2021"]]}}},{"id":81,"uris":["http://zotero.org/users/local/LJpMI5ZK/items/MWFE4ZIY"],"itemData":{"id":81,"type":"article-journal","container-title":"Journal of applied ecology","issue":"5","note":"publisher: Wiley Online Library","page":"1489–1499","title":"Species and population diversity in Pacific salmon fisheries underpin indigenous food security","volume":"53","author":[{"family":"Nesbitt","given":"Holly K"},{"family":"Moore","given":"Jonathan W"}],"issued":{"date-parts":[["2016"]]}}},{"id":9,"uris":["http://zotero.org/users/local/LJpMI5ZK/items/UZEBI4HX"],"itemData":{"id":9,"type":"article-journal","container-title":"Nature","issue":"7298","note":"publisher: Nature Publishing Group","page":"609–612","title":"Population diversity and the portfolio effect in an exploited species","volume":"465","author":[{"family":"Schindler","given":"Daniel E"},{"family":"Hilborn","given":"Ray"},{"family":"Chasco","given":"Brandon"},{"family":"Boatright","given":"Christopher P"},{"family":"Quinn","given":"Thomas P"},{"family":"Rogers","given":"Lauren A"},{"family":"Webster","given":"Michael S"}],"issued":{"date-parts":[["2010"]]}}}],"schema":"https://github.com/citation-style-language/schema/raw/master/csl-citation.json"} </w:instrText>
      </w:r>
      <w:r w:rsidRPr="009903FF">
        <w:fldChar w:fldCharType="separate"/>
      </w:r>
      <w:r w:rsidR="000558EB">
        <w:rPr>
          <w:noProof/>
        </w:rPr>
        <w:t>(Moore et al., 2021; Nesbitt &amp; Moore, 2016; Schindler et al., 2010)</w:t>
      </w:r>
      <w:r w:rsidRPr="009903FF">
        <w:fldChar w:fldCharType="end"/>
      </w:r>
      <w:r w:rsidRPr="009903FF">
        <w:t xml:space="preserve">, but have not treated the populations targeted by fisheries and their associated harvests as hierarchically structured portfolios that are linked by asynchrony. By conceptualizing these systems separately, we were able to identify the </w:t>
      </w:r>
      <w:r>
        <w:t>specific</w:t>
      </w:r>
      <w:r w:rsidRPr="009903FF">
        <w:t xml:space="preserve"> components of </w:t>
      </w:r>
      <w:ins w:id="281" w:author="Hardison, Sean (sh5rs)" w:date="2024-02-16T09:08:00Z">
        <w:del w:id="282" w:author="Sean Hardison" w:date="2024-05-12T15:13:00Z" w16du:dateUtc="2024-05-12T23:13:00Z">
          <w:r w:rsidR="003B70D4">
            <w:delText xml:space="preserve">ecological </w:delText>
          </w:r>
        </w:del>
      </w:ins>
      <w:r w:rsidRPr="009903FF">
        <w:t>asynchrony that contributed to</w:t>
      </w:r>
      <w:r>
        <w:t xml:space="preserve"> </w:t>
      </w:r>
      <w:del w:id="283" w:author="Hardison, Sean (sh5rs)" w:date="2024-02-16T09:07:00Z">
        <w:r w:rsidDel="003B70D4">
          <w:delText xml:space="preserve">(in the case of MD) </w:delText>
        </w:r>
      </w:del>
      <w:r w:rsidRPr="009903FF">
        <w:t>or diminished</w:t>
      </w:r>
      <w:r>
        <w:t xml:space="preserve"> </w:t>
      </w:r>
      <w:ins w:id="284" w:author="Hardison, Sean (sh5rs)" w:date="2024-02-16T09:08:00Z">
        <w:r w:rsidR="003B70D4">
          <w:t xml:space="preserve">the </w:t>
        </w:r>
      </w:ins>
      <w:del w:id="285" w:author="Hardison, Sean (sh5rs)" w:date="2024-02-16T09:07:00Z">
        <w:r w:rsidDel="003B70D4">
          <w:delText xml:space="preserve">(as in VA) </w:delText>
        </w:r>
      </w:del>
      <w:del w:id="286" w:author="Hardison, Sean (sh5rs)" w:date="2024-02-16T09:08:00Z">
        <w:r w:rsidDel="003B70D4">
          <w:delText>the</w:delText>
        </w:r>
      </w:del>
      <w:ins w:id="287" w:author="Hardison, Sean (sh5rs)" w:date="2024-02-16T09:07:00Z">
        <w:r w:rsidR="003B70D4">
          <w:t xml:space="preserve">stability of </w:t>
        </w:r>
      </w:ins>
      <w:ins w:id="288" w:author="Hardison, Sean (sh5rs)" w:date="2024-02-16T09:08:00Z">
        <w:r w:rsidR="003B70D4">
          <w:t xml:space="preserve">associated fishery </w:t>
        </w:r>
        <w:r w:rsidR="00A532C4">
          <w:t xml:space="preserve">harvest </w:t>
        </w:r>
        <w:r w:rsidR="003B70D4">
          <w:t>portfolios</w:t>
        </w:r>
      </w:ins>
      <w:del w:id="289" w:author="Hardison, Sean (sh5rs)" w:date="2024-02-16T09:07:00Z">
        <w:r w:rsidDel="003B70D4">
          <w:delText>se</w:delText>
        </w:r>
        <w:r w:rsidRPr="009903FF" w:rsidDel="003B70D4">
          <w:delText xml:space="preserve"> </w:delText>
        </w:r>
        <w:r w:rsidDel="003B70D4">
          <w:delText>coupled systems</w:delText>
        </w:r>
      </w:del>
      <w:r>
        <w:t>.</w:t>
      </w:r>
    </w:p>
    <w:p w14:paraId="5C403F13" w14:textId="7B652914" w:rsidR="002845D8" w:rsidRPr="009903FF" w:rsidRDefault="002845D8" w:rsidP="002845D8">
      <w:pPr>
        <w:spacing w:line="480" w:lineRule="auto"/>
        <w:ind w:firstLine="720"/>
      </w:pPr>
      <w:r w:rsidRPr="009903FF">
        <w:t>Cross-system asynchrony relationships were limited in MD, where harvest asynchrony was strongly related to the adaptive response of fishers to management strategies limiting access to the valuable striped bass fishery. During the closure, fishers targeted species like Atlantic croaker, white perch, and gizzard shad. In this sense, the striped bass closure ultimately enhanced the stability of the regional harvest portfolio that became more diversified as a result</w:t>
      </w:r>
      <w:r>
        <w:t>, although this stabilizing effect did not translate to stability of the value of the harvest portfolio, possibly due to the lower value of species being targeted during the striped bass closure compared to striped bass.</w:t>
      </w:r>
    </w:p>
    <w:p w14:paraId="583352D9" w14:textId="77777777" w:rsidR="00724619" w:rsidRDefault="002845D8" w:rsidP="002845D8">
      <w:pPr>
        <w:spacing w:line="480" w:lineRule="auto"/>
        <w:rPr>
          <w:ins w:id="290" w:author="Hardison, Sean (sh5rs)" w:date="2024-02-15T09:06:00Z"/>
        </w:rPr>
      </w:pPr>
      <w:r w:rsidRPr="009903FF">
        <w:tab/>
        <w:t>Portfolio harvest stability in VA waters declined over the study period, and this decline was related to ecological</w:t>
      </w:r>
      <w:r>
        <w:t xml:space="preserve"> and social</w:t>
      </w:r>
      <w:r w:rsidRPr="009903FF">
        <w:t xml:space="preserve"> factors impacting species and harvest asynchrony and </w:t>
      </w:r>
      <w:r w:rsidRPr="009903FF">
        <w:lastRenderedPageBreak/>
        <w:t xml:space="preserve">species harvest stability. First, </w:t>
      </w:r>
      <w:r>
        <w:t xml:space="preserve">through the </w:t>
      </w:r>
      <w:r w:rsidRPr="009903FF">
        <w:t xml:space="preserve">declines in the biomass of Atlantic croaker and spot in the lower Bay </w:t>
      </w:r>
      <w:r w:rsidRPr="009903FF">
        <w:fldChar w:fldCharType="begin"/>
      </w:r>
      <w:r w:rsidRPr="009903FF">
        <w:instrText xml:space="preserve"> ADDIN ZOTERO_ITEM CSL_CITATION {"citationID":"Tx5BPPUb","properties":{"formattedCitation":"(Buchheister et al., 2013; Schonfeld et al., 2022)","plainCitation":"(Buchheister et al., 2013; Schonfeld et al., 2022)","dontUpdate":true,"noteIndex":0},"citationItems":[{"id":33,"uris":["http://zotero.org/users/local/LJpMI5ZK/items/ITRQPPCB"],"itemData":{"id":33,"type":"article-journal","container-title":"Marine Ecology Progress Series","page":"161–180","title":"Patterns and drivers of the demersal fish community of Chesapeake Bay","volume":"481","author":[{"family":"Buchheister","given":"Andre"},{"family":"Bonzek","given":"Christopher F"},{"family":"Gartland","given":"James"},{"family":"Latour","given":"Robert J"}],"issued":{"date-parts":[["2013"]]}}},{"id":63,"uris":["http://zotero.org/users/local/LJpMI5ZK/items/XM4VA2IB"],"itemData":{"id":63,"type":"article-journal","container-title":"Fisheries Oceanography","issue":"6","note":"publisher: Wiley Online Library","page":"615–628","title":"Spatial differences in estuarine utilization by seasonally resident species in Mid-Atlantic Bight, USA","volume":"31","author":[{"family":"Schonfeld","given":"Adena J"},{"family":"Gartland","given":"James"},{"family":"Latour","given":"Robert J"}],"issued":{"date-parts":[["2022"]]}}}],"schema":"https://github.com/citation-style-language/schema/raw/master/csl-citation.json"} </w:instrText>
      </w:r>
      <w:r w:rsidRPr="009903FF">
        <w:fldChar w:fldCharType="separate"/>
      </w:r>
      <w:r w:rsidRPr="009903FF">
        <w:rPr>
          <w:noProof/>
        </w:rPr>
        <w:t>(also documented in Buchheister et al., 2013; Schonfeld et al., 2022)</w:t>
      </w:r>
      <w:r w:rsidRPr="009903FF">
        <w:fldChar w:fldCharType="end"/>
      </w:r>
      <w:r w:rsidRPr="009903FF">
        <w:t>, a relationship that was captured in VA SEM 1 (Fig. 5)</w:t>
      </w:r>
      <w:r>
        <w:t xml:space="preserve"> </w:t>
      </w:r>
      <w:r w:rsidRPr="009903FF">
        <w:t xml:space="preserve">through the effect of species statistical averaging on </w:t>
      </w:r>
      <w:r>
        <w:t>harvest compensation</w:t>
      </w:r>
      <w:r w:rsidRPr="009903FF">
        <w:t>.</w:t>
      </w:r>
      <w:r>
        <w:t xml:space="preserve"> When species biomasses were most uneven (high biomass availability), their harvests tended to be more seasonally compensatory, contributing to the stability of the harvest portfolio overall.</w:t>
      </w:r>
      <w:r w:rsidRPr="009903FF">
        <w:t xml:space="preserve"> </w:t>
      </w:r>
      <w:r>
        <w:t>However, as population variabilities became more even (low biomass availability), species harvests became more synchronous, and this contributed to declining harvest stability interannually.</w:t>
      </w:r>
      <w:ins w:id="291" w:author="Hardison, Sean (sh5rs)" w:date="2024-02-14T11:44:00Z">
        <w:r w:rsidR="006C4856">
          <w:t xml:space="preserve"> </w:t>
        </w:r>
      </w:ins>
    </w:p>
    <w:p w14:paraId="10363D41" w14:textId="70C8749C" w:rsidR="005243CD" w:rsidRDefault="00501AA6" w:rsidP="00F35B00">
      <w:pPr>
        <w:spacing w:line="480" w:lineRule="auto"/>
        <w:ind w:firstLine="720"/>
        <w:rPr>
          <w:ins w:id="292" w:author="Hardison, Sean (sh5rs)" w:date="2024-02-15T09:18:00Z"/>
        </w:rPr>
      </w:pPr>
      <w:ins w:id="293" w:author="Hardison, Sean (sh5rs)" w:date="2024-02-14T12:12:00Z">
        <w:r>
          <w:t>The mechanisms through which biomass declines impacted</w:t>
        </w:r>
      </w:ins>
      <w:ins w:id="294" w:author="Hardison, Sean (sh5rs)" w:date="2024-02-14T12:13:00Z">
        <w:r>
          <w:t xml:space="preserve"> the</w:t>
        </w:r>
      </w:ins>
      <w:ins w:id="295" w:author="Hardison, Sean (sh5rs)" w:date="2024-02-14T12:12:00Z">
        <w:r>
          <w:t xml:space="preserve"> timing</w:t>
        </w:r>
      </w:ins>
      <w:ins w:id="296" w:author="Hardison, Sean (sh5rs)" w:date="2024-02-14T12:15:00Z">
        <w:r>
          <w:t xml:space="preserve"> of </w:t>
        </w:r>
      </w:ins>
      <w:ins w:id="297" w:author="Hardison, Sean (sh5rs)" w:date="2024-02-14T12:16:00Z">
        <w:r>
          <w:t>harvests</w:t>
        </w:r>
      </w:ins>
      <w:ins w:id="298" w:author="Hardison, Sean (sh5rs)" w:date="2024-02-15T09:35:00Z">
        <w:r w:rsidR="00B64C32">
          <w:t>, and therefore harvest compensation,</w:t>
        </w:r>
      </w:ins>
      <w:ins w:id="299" w:author="Hardison, Sean (sh5rs)" w:date="2024-02-14T12:16:00Z">
        <w:r>
          <w:t xml:space="preserve"> </w:t>
        </w:r>
      </w:ins>
      <w:ins w:id="300" w:author="Hardison, Sean (sh5rs)" w:date="2024-02-14T12:12:00Z">
        <w:r>
          <w:t xml:space="preserve">could be both biological and behavioral in nature. </w:t>
        </w:r>
      </w:ins>
      <w:ins w:id="301" w:author="Hardison, Sean (sh5rs)" w:date="2024-02-14T12:15:00Z">
        <w:r>
          <w:t xml:space="preserve">For one, </w:t>
        </w:r>
      </w:ins>
      <w:ins w:id="302" w:author="Hardison, Sean (sh5rs)" w:date="2024-02-15T08:44:00Z">
        <w:r w:rsidR="00287D17">
          <w:t>a decline in the</w:t>
        </w:r>
      </w:ins>
      <w:ins w:id="303" w:author="Hardison, Sean (sh5rs)" w:date="2024-02-15T08:45:00Z">
        <w:r w:rsidR="00287D17">
          <w:t xml:space="preserve"> abundance</w:t>
        </w:r>
      </w:ins>
      <w:ins w:id="304" w:author="Hardison, Sean (sh5rs)" w:date="2024-02-15T08:44:00Z">
        <w:r w:rsidR="00287D17">
          <w:t xml:space="preserve"> of Atlantic </w:t>
        </w:r>
        <w:proofErr w:type="gramStart"/>
        <w:r w:rsidR="00287D17">
          <w:t>croaker</w:t>
        </w:r>
        <w:proofErr w:type="gramEnd"/>
        <w:r w:rsidR="00287D17">
          <w:t xml:space="preserve"> during the spring and summer months could </w:t>
        </w:r>
      </w:ins>
      <w:ins w:id="305" w:author="Hardison, Sean (sh5rs)" w:date="2024-02-15T08:46:00Z">
        <w:r w:rsidR="00287D17">
          <w:t xml:space="preserve">have contributed to smaller harvests during those months, resulting in a larger proportion of harvests occurring later in the year. </w:t>
        </w:r>
      </w:ins>
      <w:ins w:id="306" w:author="Hardison, Sean (sh5rs)" w:date="2024-02-15T08:47:00Z">
        <w:r w:rsidR="00287D17">
          <w:t xml:space="preserve">However, </w:t>
        </w:r>
      </w:ins>
      <w:ins w:id="307" w:author="Hardison, Sean (sh5rs)" w:date="2024-02-21T15:53:00Z">
        <w:r w:rsidR="00C22DDD">
          <w:t>biomass declines occurred concurrently with declines in fishing effort, sign</w:t>
        </w:r>
      </w:ins>
      <w:ins w:id="308" w:author="Hardison, Sean (sh5rs)" w:date="2024-02-21T15:54:00Z">
        <w:r w:rsidR="00C22DDD">
          <w:t>aling</w:t>
        </w:r>
      </w:ins>
      <w:ins w:id="309" w:author="Hardison, Sean (sh5rs)" w:date="2024-02-21T16:00:00Z">
        <w:r w:rsidR="006C6281">
          <w:t xml:space="preserve"> that changes in</w:t>
        </w:r>
      </w:ins>
      <w:ins w:id="310" w:author="Hardison, Sean (sh5rs)" w:date="2024-02-21T16:02:00Z">
        <w:r w:rsidR="006C6281">
          <w:t xml:space="preserve"> fishing </w:t>
        </w:r>
      </w:ins>
      <w:ins w:id="311" w:author="Hardison, Sean (sh5rs)" w:date="2024-02-21T16:03:00Z">
        <w:r w:rsidR="006C6281">
          <w:t>behavior may have also been important</w:t>
        </w:r>
      </w:ins>
      <w:ins w:id="312" w:author="Hardison, Sean (sh5rs)" w:date="2024-02-21T16:05:00Z">
        <w:del w:id="313" w:author="Sean Hardison" w:date="2024-05-12T15:17:00Z" w16du:dateUtc="2024-05-12T23:17:00Z">
          <w:r w:rsidR="00812EA4">
            <w:delText>,</w:delText>
          </w:r>
        </w:del>
      </w:ins>
      <w:ins w:id="314" w:author="Hardison, Sean (sh5rs)" w:date="2024-02-21T15:57:00Z">
        <w:del w:id="315" w:author="Sean Hardison" w:date="2024-05-12T15:17:00Z" w16du:dateUtc="2024-05-12T23:17:00Z">
          <w:r w:rsidR="00CD4D61">
            <w:delText xml:space="preserve"> although the drivers of effort declines may</w:delText>
          </w:r>
        </w:del>
      </w:ins>
      <w:ins w:id="316" w:author="Hardison, Sean (sh5rs)" w:date="2024-02-21T15:59:00Z">
        <w:del w:id="317" w:author="Sean Hardison" w:date="2024-05-12T15:17:00Z" w16du:dateUtc="2024-05-12T23:17:00Z">
          <w:r w:rsidR="0061751B">
            <w:delText xml:space="preserve"> </w:delText>
          </w:r>
        </w:del>
      </w:ins>
      <w:ins w:id="318" w:author="Hardison, Sean (sh5rs)" w:date="2024-02-21T15:57:00Z">
        <w:del w:id="319" w:author="Sean Hardison" w:date="2024-05-12T15:17:00Z" w16du:dateUtc="2024-05-12T23:17:00Z">
          <w:r w:rsidR="00CD4D61">
            <w:delText>ultimately be rooted in</w:delText>
          </w:r>
        </w:del>
      </w:ins>
      <w:ins w:id="320" w:author="Hardison, Sean (sh5rs)" w:date="2024-02-21T15:58:00Z">
        <w:del w:id="321" w:author="Sean Hardison" w:date="2024-05-12T15:17:00Z" w16du:dateUtc="2024-05-12T23:17:00Z">
          <w:r w:rsidR="00CD4D61">
            <w:delText xml:space="preserve"> the population </w:delText>
          </w:r>
          <w:commentRangeStart w:id="322"/>
          <w:r w:rsidR="00CD4D61">
            <w:delText xml:space="preserve">dynamics </w:delText>
          </w:r>
        </w:del>
      </w:ins>
      <w:commentRangeEnd w:id="322"/>
      <w:del w:id="323" w:author="Sean Hardison" w:date="2024-05-12T15:17:00Z" w16du:dateUtc="2024-05-12T23:17:00Z">
        <w:r w:rsidR="007F4C29">
          <w:rPr>
            <w:rStyle w:val="CommentReference"/>
          </w:rPr>
          <w:commentReference w:id="322"/>
        </w:r>
      </w:del>
      <w:ins w:id="324" w:author="Hardison, Sean (sh5rs)" w:date="2024-02-21T15:58:00Z">
        <w:del w:id="325" w:author="Sean Hardison" w:date="2024-05-12T15:17:00Z" w16du:dateUtc="2024-05-12T23:17:00Z">
          <w:r w:rsidR="00CD4D61">
            <w:delText>of target stocks</w:delText>
          </w:r>
        </w:del>
      </w:ins>
      <w:ins w:id="326" w:author="Hardison, Sean (sh5rs)" w:date="2024-02-21T16:06:00Z">
        <w:r w:rsidR="00610015">
          <w:t>.</w:t>
        </w:r>
      </w:ins>
      <w:ins w:id="327" w:author="Hardison, Sean (sh5rs)" w:date="2024-02-15T08:55:00Z">
        <w:r w:rsidR="00CA74F7">
          <w:t xml:space="preserve"> </w:t>
        </w:r>
      </w:ins>
      <w:ins w:id="328" w:author="Hardison, Sean (sh5rs)" w:date="2024-02-21T16:06:00Z">
        <w:r w:rsidR="00610015">
          <w:t>F</w:t>
        </w:r>
      </w:ins>
      <w:ins w:id="329" w:author="Hardison, Sean (sh5rs)" w:date="2024-02-21T15:58:00Z">
        <w:r w:rsidR="00D7695D">
          <w:t>or instance, d</w:t>
        </w:r>
      </w:ins>
      <w:ins w:id="330" w:author="Hardison, Sean (sh5rs)" w:date="2024-02-15T09:06:00Z">
        <w:r w:rsidR="00036161">
          <w:t xml:space="preserve">uring periods of low Atlantic croaker abundance, </w:t>
        </w:r>
      </w:ins>
      <w:ins w:id="331" w:author="Hardison, Sean (sh5rs)" w:date="2024-02-15T09:07:00Z">
        <w:r w:rsidR="00036161">
          <w:t>the fish that were present in the Bay tended to be smaller-bodied overall</w:t>
        </w:r>
      </w:ins>
      <w:ins w:id="332" w:author="Hardison, Sean (sh5rs)" w:date="2024-02-15T09:13:00Z">
        <w:r w:rsidR="00B71546">
          <w:t xml:space="preserve"> </w:t>
        </w:r>
      </w:ins>
      <w:r w:rsidR="00D55E19">
        <w:fldChar w:fldCharType="begin"/>
      </w:r>
      <w:r w:rsidR="00A42D9E">
        <w:instrText xml:space="preserve"> ADDIN ZOTERO_ITEM CSL_CITATION {"citationID":"iJRt9cAi","properties":{"formattedCitation":"(Bonzek et al., 2019)","plainCitation":"(Bonzek et al., 2019)","noteIndex":0},"citationItems":[{"id":44,"uris":["http://zotero.org/users/local/LJpMI5ZK/items/S9C8UIES"],"itemData":{"id":44,"type":"report","event-place":"Gloucester Point, VA","genre":"Annual Report","number":"F-130-R-14","publisher":"VIMS","publisher-place":"Gloucester Point, VA","title":"Data collection and analysis in support of single and multispecies stock assessments in Chesapeake Bay: The Chesapeake Bay Multispecies Monitoring and Assessment Program","URL":"https://doi.org/10.25773/3v19-3f27","author":[{"family":"Bonzek","given":"Christopher F."},{"family":"Gartland","given":"James"},{"family":"Gouthier","given":"Debra J."},{"family":"Latour","given":"Robert J."}],"issued":{"date-parts":[["2019"]]}}}],"schema":"https://github.com/citation-style-language/schema/raw/master/csl-citation.json"} </w:instrText>
      </w:r>
      <w:r w:rsidR="00D55E19">
        <w:fldChar w:fldCharType="separate"/>
      </w:r>
      <w:r w:rsidR="00A42D9E">
        <w:rPr>
          <w:noProof/>
        </w:rPr>
        <w:t>(Bonzek et al., 2019)</w:t>
      </w:r>
      <w:r w:rsidR="00D55E19">
        <w:fldChar w:fldCharType="end"/>
      </w:r>
      <w:ins w:id="333" w:author="Hardison, Sean (sh5rs)" w:date="2024-02-15T09:07:00Z">
        <w:r w:rsidR="00036161">
          <w:t xml:space="preserve">. </w:t>
        </w:r>
        <w:r w:rsidR="00824535">
          <w:t>These smaller-bodied fish</w:t>
        </w:r>
      </w:ins>
      <w:ins w:id="334" w:author="Hardison, Sean (sh5rs)" w:date="2024-02-21T15:58:00Z">
        <w:r w:rsidR="0055241F">
          <w:t xml:space="preserve"> may</w:t>
        </w:r>
      </w:ins>
      <w:ins w:id="335" w:author="Hardison, Sean (sh5rs)" w:date="2024-02-15T09:07:00Z">
        <w:r w:rsidR="00824535">
          <w:t xml:space="preserve"> have been less marketable, and therefore fishers would be expending</w:t>
        </w:r>
      </w:ins>
      <w:ins w:id="336" w:author="Hardison, Sean (sh5rs)" w:date="2024-02-15T09:15:00Z">
        <w:r w:rsidR="00EC206B">
          <w:t xml:space="preserve"> less</w:t>
        </w:r>
      </w:ins>
      <w:ins w:id="337" w:author="Hardison, Sean (sh5rs)" w:date="2024-02-15T09:07:00Z">
        <w:r w:rsidR="00824535">
          <w:t xml:space="preserve"> effort t</w:t>
        </w:r>
      </w:ins>
      <w:ins w:id="338" w:author="Hardison, Sean (sh5rs)" w:date="2024-02-15T09:08:00Z">
        <w:r w:rsidR="00824535">
          <w:t>argeting them</w:t>
        </w:r>
      </w:ins>
      <w:ins w:id="339" w:author="Hardison, Sean (sh5rs)" w:date="2024-02-15T09:06:00Z">
        <w:r w:rsidR="00724619">
          <w:t xml:space="preserve">. </w:t>
        </w:r>
      </w:ins>
      <w:ins w:id="340" w:author="Hardison, Sean (sh5rs)" w:date="2024-02-15T09:08:00Z">
        <w:r w:rsidR="00B71546">
          <w:t>In addition, during periods of high Atlantic croaker abundance, there were periods when the “market simply was not buying”,</w:t>
        </w:r>
      </w:ins>
      <w:ins w:id="341" w:author="Hardison, Sean (sh5rs)" w:date="2024-02-15T09:09:00Z">
        <w:r w:rsidR="00B71546">
          <w:t xml:space="preserve"> serving as</w:t>
        </w:r>
      </w:ins>
      <w:ins w:id="342" w:author="Hardison, Sean (sh5rs)" w:date="2024-02-15T09:08:00Z">
        <w:r w:rsidR="00B71546">
          <w:t xml:space="preserve"> a</w:t>
        </w:r>
      </w:ins>
      <w:ins w:id="343" w:author="Hardison, Sean (sh5rs)" w:date="2024-02-15T09:09:00Z">
        <w:r w:rsidR="00B71546">
          <w:t>nother</w:t>
        </w:r>
      </w:ins>
      <w:ins w:id="344" w:author="Hardison, Sean (sh5rs)" w:date="2024-02-15T09:08:00Z">
        <w:r w:rsidR="00B71546">
          <w:t xml:space="preserve"> li</w:t>
        </w:r>
      </w:ins>
      <w:ins w:id="345" w:author="Hardison, Sean (sh5rs)" w:date="2024-02-15T09:09:00Z">
        <w:r w:rsidR="00B71546">
          <w:t>kely contributor to effort declines</w:t>
        </w:r>
      </w:ins>
      <w:ins w:id="346" w:author="Hardison, Sean (sh5rs)" w:date="2024-02-15T09:43:00Z">
        <w:r w:rsidR="00621FF2">
          <w:t xml:space="preserve"> </w:t>
        </w:r>
      </w:ins>
      <w:r w:rsidR="00E83565">
        <w:fldChar w:fldCharType="begin"/>
      </w:r>
      <w:r w:rsidR="00E83565">
        <w:instrText xml:space="preserve"> ADDIN ZOTERO_ITEM CSL_CITATION {"citationID":"uwE8S7c6","properties":{"formattedCitation":"(L. Gillingham, personal communication, 2024)","plainCitation":"(L. Gillingham, personal communication, 2024)","noteIndex":0},"citationItems":[{"id":349,"uris":["http://zotero.org/users/local/LJpMI5ZK/items/WEGENSRE"],"itemData":{"id":349,"type":"personal_communication","title":"RE: Questions about Atlantic croaker catch limits prior to 2021?","author":[{"family":"Gillingham","given":"Lewis"}],"issued":{"date-parts":[["2024"]]}}}],"schema":"https://github.com/citation-style-language/schema/raw/master/csl-citation.json"} </w:instrText>
      </w:r>
      <w:r w:rsidR="00E83565">
        <w:fldChar w:fldCharType="separate"/>
      </w:r>
      <w:r w:rsidR="00E83565">
        <w:rPr>
          <w:noProof/>
        </w:rPr>
        <w:t xml:space="preserve">(L. Gillingham, </w:t>
      </w:r>
      <w:ins w:id="347" w:author="Robert J. Latour" w:date="2024-04-10T12:44:00Z">
        <w:r w:rsidR="004342C8">
          <w:rPr>
            <w:noProof/>
          </w:rPr>
          <w:t xml:space="preserve">VMRC, </w:t>
        </w:r>
      </w:ins>
      <w:r w:rsidR="00E83565">
        <w:rPr>
          <w:noProof/>
        </w:rPr>
        <w:t>per</w:t>
      </w:r>
      <w:ins w:id="348" w:author="Sean Hardison" w:date="2024-05-12T15:19:00Z" w16du:dateUtc="2024-05-12T23:19:00Z">
        <w:r w:rsidR="00244638">
          <w:rPr>
            <w:noProof/>
          </w:rPr>
          <w:t>s.</w:t>
        </w:r>
      </w:ins>
      <w:del w:id="349" w:author="Sean Hardison" w:date="2024-05-12T15:19:00Z" w16du:dateUtc="2024-05-12T23:19:00Z">
        <w:r w:rsidR="00E83565" w:rsidDel="00244638">
          <w:rPr>
            <w:noProof/>
          </w:rPr>
          <w:delText>sonal</w:delText>
        </w:r>
      </w:del>
      <w:r w:rsidR="00E83565">
        <w:rPr>
          <w:noProof/>
        </w:rPr>
        <w:t xml:space="preserve"> </w:t>
      </w:r>
      <w:del w:id="350" w:author="Sean Hardison" w:date="2024-05-12T15:19:00Z" w16du:dateUtc="2024-05-12T23:19:00Z">
        <w:r w:rsidR="00E83565" w:rsidDel="00244638">
          <w:rPr>
            <w:noProof/>
          </w:rPr>
          <w:delText>communication</w:delText>
        </w:r>
      </w:del>
      <w:ins w:id="351" w:author="Sean Hardison" w:date="2024-05-12T15:19:00Z" w16du:dateUtc="2024-05-12T23:19:00Z">
        <w:r w:rsidR="00244638">
          <w:rPr>
            <w:noProof/>
          </w:rPr>
          <w:t>comm.</w:t>
        </w:r>
      </w:ins>
      <w:r w:rsidR="00E83565">
        <w:rPr>
          <w:noProof/>
        </w:rPr>
        <w:t>, 2024)</w:t>
      </w:r>
      <w:r w:rsidR="00E83565">
        <w:fldChar w:fldCharType="end"/>
      </w:r>
      <w:ins w:id="352" w:author="Hardison, Sean (sh5rs)" w:date="2024-02-15T09:09:00Z">
        <w:r w:rsidR="00B71546">
          <w:t>. These market-driven factors may ha</w:t>
        </w:r>
      </w:ins>
      <w:ins w:id="353" w:author="Hardison, Sean (sh5rs)" w:date="2024-02-15T09:10:00Z">
        <w:r w:rsidR="00B71546">
          <w:t>ve resulted in</w:t>
        </w:r>
      </w:ins>
      <w:ins w:id="354" w:author="Hardison, Sean (sh5rs)" w:date="2024-02-15T09:44:00Z">
        <w:r w:rsidR="008762B5">
          <w:t xml:space="preserve"> declines in</w:t>
        </w:r>
      </w:ins>
      <w:ins w:id="355" w:author="Hardison, Sean (sh5rs)" w:date="2024-02-15T09:10:00Z">
        <w:r w:rsidR="00B71546">
          <w:t xml:space="preserve"> fishing effort during the spring and summer months, ultimately </w:t>
        </w:r>
        <w:r w:rsidR="00B71546">
          <w:lastRenderedPageBreak/>
          <w:t>pushing the timing</w:t>
        </w:r>
      </w:ins>
      <w:ins w:id="356" w:author="Hardison, Sean (sh5rs)" w:date="2024-02-15T09:36:00Z">
        <w:r w:rsidR="00E32BCF">
          <w:t xml:space="preserve"> of Atlantic croaker</w:t>
        </w:r>
      </w:ins>
      <w:ins w:id="357" w:author="Hardison, Sean (sh5rs)" w:date="2024-02-15T09:32:00Z">
        <w:r w:rsidR="004A1B60">
          <w:t xml:space="preserve"> </w:t>
        </w:r>
      </w:ins>
      <w:ins w:id="358" w:author="Hardison, Sean (sh5rs)" w:date="2024-02-15T09:10:00Z">
        <w:r w:rsidR="00B71546">
          <w:t>harvest</w:t>
        </w:r>
      </w:ins>
      <w:ins w:id="359" w:author="Hardison, Sean (sh5rs)" w:date="2024-02-15T09:36:00Z">
        <w:r w:rsidR="00E32BCF">
          <w:t>s</w:t>
        </w:r>
      </w:ins>
      <w:ins w:id="360" w:author="Hardison, Sean (sh5rs)" w:date="2024-02-15T09:10:00Z">
        <w:r w:rsidR="00B71546">
          <w:t xml:space="preserve"> to later in the year</w:t>
        </w:r>
      </w:ins>
      <w:ins w:id="361" w:author="Hardison, Sean (sh5rs)" w:date="2024-02-15T09:36:00Z">
        <w:r w:rsidR="00E32BCF">
          <w:t xml:space="preserve"> and leading to reduced harvest compensation</w:t>
        </w:r>
      </w:ins>
      <w:ins w:id="362" w:author="Hardison, Sean (sh5rs)" w:date="2024-02-15T09:32:00Z">
        <w:r w:rsidR="004A1B60">
          <w:t>.</w:t>
        </w:r>
      </w:ins>
      <w:ins w:id="363" w:author="Hardison, Sean (sh5rs)" w:date="2024-02-16T10:01:00Z">
        <w:r w:rsidR="00AD46EF">
          <w:t xml:space="preserve"> </w:t>
        </w:r>
      </w:ins>
    </w:p>
    <w:p w14:paraId="27C0991D" w14:textId="552E6734" w:rsidR="002845D8" w:rsidDel="005243CD" w:rsidRDefault="005243CD">
      <w:pPr>
        <w:spacing w:line="480" w:lineRule="auto"/>
        <w:ind w:firstLine="720"/>
        <w:rPr>
          <w:del w:id="364" w:author="Hardison, Sean (sh5rs)" w:date="2024-02-15T09:23:00Z"/>
        </w:rPr>
        <w:pPrChange w:id="365" w:author="Hardison, Sean (sh5rs)" w:date="2024-02-15T09:23:00Z">
          <w:pPr>
            <w:spacing w:line="480" w:lineRule="auto"/>
          </w:pPr>
        </w:pPrChange>
      </w:pPr>
      <w:ins w:id="366" w:author="Hardison, Sean (sh5rs)" w:date="2024-02-15T09:18:00Z">
        <w:r>
          <w:t>We</w:t>
        </w:r>
      </w:ins>
      <w:ins w:id="367" w:author="Hardison, Sean (sh5rs)" w:date="2024-02-15T09:19:00Z">
        <w:r>
          <w:t xml:space="preserve"> incorporated the effect of declining effort into our analysis by relating effort declines to species harvest stability, finding that declining effort was associated with reduced stability.</w:t>
        </w:r>
      </w:ins>
      <w:ins w:id="368" w:author="Hardison, Sean (sh5rs)" w:date="2024-02-14T11:46:00Z">
        <w:r w:rsidR="006C4856">
          <w:t xml:space="preserve"> </w:t>
        </w:r>
      </w:ins>
      <w:ins w:id="369" w:author="Hardison, Sean (sh5rs)" w:date="2024-02-15T09:19:00Z">
        <w:r>
          <w:t xml:space="preserve">As </w:t>
        </w:r>
        <w:proofErr w:type="gramStart"/>
        <w:r>
          <w:t>noted</w:t>
        </w:r>
        <w:proofErr w:type="gramEnd"/>
        <w:del w:id="370" w:author="Sean Hardison" w:date="2024-05-12T15:18:00Z" w16du:dateUtc="2024-05-12T23:18:00Z">
          <w:r>
            <w:delText xml:space="preserve"> in</w:delText>
          </w:r>
        </w:del>
        <w:r>
          <w:t xml:space="preserve"> previ</w:t>
        </w:r>
      </w:ins>
      <w:ins w:id="371" w:author="Hardison, Sean (sh5rs)" w:date="2024-02-15T09:20:00Z">
        <w:r>
          <w:t>ou</w:t>
        </w:r>
      </w:ins>
      <w:ins w:id="372" w:author="Hardison, Sean (sh5rs)" w:date="2024-02-16T09:10:00Z">
        <w:r w:rsidR="000D53EA">
          <w:t>sly</w:t>
        </w:r>
      </w:ins>
      <w:ins w:id="373" w:author="Hardison, Sean (sh5rs)" w:date="2024-02-15T09:50:00Z">
        <w:r w:rsidR="00344141">
          <w:t xml:space="preserve">, </w:t>
        </w:r>
      </w:ins>
      <w:ins w:id="374" w:author="Hardison, Sean (sh5rs)" w:date="2024-02-15T09:20:00Z">
        <w:r>
          <w:t xml:space="preserve">these effort declines may </w:t>
        </w:r>
      </w:ins>
      <w:ins w:id="375" w:author="Hardison, Sean (sh5rs)" w:date="2024-02-15T09:50:00Z">
        <w:r w:rsidR="00344141">
          <w:t xml:space="preserve">have </w:t>
        </w:r>
      </w:ins>
      <w:ins w:id="376" w:author="Hardison, Sean (sh5rs)" w:date="2024-02-15T09:20:00Z">
        <w:r>
          <w:t>originate</w:t>
        </w:r>
      </w:ins>
      <w:ins w:id="377" w:author="Hardison, Sean (sh5rs)" w:date="2024-02-15T09:50:00Z">
        <w:r w:rsidR="00344141">
          <w:t>d</w:t>
        </w:r>
      </w:ins>
      <w:ins w:id="378" w:author="Hardison, Sean (sh5rs)" w:date="2024-02-15T09:20:00Z">
        <w:r>
          <w:t xml:space="preserve"> from</w:t>
        </w:r>
      </w:ins>
      <w:ins w:id="379" w:author="Hardison, Sean (sh5rs)" w:date="2024-02-15T09:50:00Z">
        <w:r w:rsidR="00344141">
          <w:t xml:space="preserve"> declines in </w:t>
        </w:r>
      </w:ins>
      <w:ins w:id="380" w:author="Hardison, Sean (sh5rs)" w:date="2024-02-15T09:59:00Z">
        <w:r w:rsidR="006C23DE">
          <w:t>Atlantic cr</w:t>
        </w:r>
      </w:ins>
      <w:ins w:id="381" w:author="Hardison, Sean (sh5rs)" w:date="2024-02-15T10:00:00Z">
        <w:r w:rsidR="006C23DE">
          <w:t xml:space="preserve">oaker </w:t>
        </w:r>
      </w:ins>
      <w:ins w:id="382" w:author="Hardison, Sean (sh5rs)" w:date="2024-02-15T09:50:00Z">
        <w:r w:rsidR="00344141">
          <w:t>abundance</w:t>
        </w:r>
      </w:ins>
      <w:ins w:id="383" w:author="Hardison, Sean (sh5rs)" w:date="2024-02-15T09:21:00Z">
        <w:r>
          <w:t xml:space="preserve"> and</w:t>
        </w:r>
      </w:ins>
      <w:ins w:id="384" w:author="Hardison, Sean (sh5rs)" w:date="2024-02-15T09:20:00Z">
        <w:r>
          <w:t xml:space="preserve"> body sizes</w:t>
        </w:r>
      </w:ins>
      <w:ins w:id="385" w:author="Hardison, Sean (sh5rs)" w:date="2024-02-15T09:50:00Z">
        <w:r w:rsidR="00344141">
          <w:t xml:space="preserve">, </w:t>
        </w:r>
      </w:ins>
      <w:ins w:id="386" w:author="Hardison, Sean (sh5rs)" w:date="2024-02-15T09:20:00Z">
        <w:r>
          <w:t>a</w:t>
        </w:r>
      </w:ins>
      <w:ins w:id="387" w:author="Hardison, Sean (sh5rs)" w:date="2024-02-15T09:21:00Z">
        <w:r>
          <w:t xml:space="preserve">s well as </w:t>
        </w:r>
      </w:ins>
      <w:ins w:id="388" w:author="Hardison, Sean (sh5rs)" w:date="2024-02-15T10:00:00Z">
        <w:r w:rsidR="007E7B48">
          <w:t xml:space="preserve">from </w:t>
        </w:r>
      </w:ins>
      <w:ins w:id="389" w:author="Hardison, Sean (sh5rs)" w:date="2024-02-15T09:21:00Z">
        <w:r>
          <w:t xml:space="preserve">market dynamics during periods of high abundance. </w:t>
        </w:r>
      </w:ins>
      <w:ins w:id="390" w:author="Hardison, Sean (sh5rs)" w:date="2024-02-15T09:50:00Z">
        <w:r w:rsidR="00D857BE">
          <w:t>Given that Atlantic croaker and spot are</w:t>
        </w:r>
      </w:ins>
      <w:ins w:id="391" w:author="Hardison, Sean (sh5rs)" w:date="2024-02-15T09:58:00Z">
        <w:r w:rsidR="00112C92">
          <w:t xml:space="preserve"> for the most part</w:t>
        </w:r>
      </w:ins>
      <w:ins w:id="392" w:author="Hardison, Sean (sh5rs)" w:date="2024-02-15T09:51:00Z">
        <w:r w:rsidR="00D857BE">
          <w:t xml:space="preserve"> harvested concurrently in the Bay (barring some seasonal exceptions</w:t>
        </w:r>
      </w:ins>
      <w:ins w:id="393" w:author="Hardison, Sean (sh5rs)" w:date="2024-02-15T09:57:00Z">
        <w:r w:rsidR="00112C92">
          <w:t xml:space="preserve"> for when the</w:t>
        </w:r>
      </w:ins>
      <w:ins w:id="394" w:author="Hardison, Sean (sh5rs)" w:date="2024-02-16T09:11:00Z">
        <w:r w:rsidR="000D53EA">
          <w:t>se species are</w:t>
        </w:r>
      </w:ins>
      <w:ins w:id="395" w:author="Hardison, Sean (sh5rs)" w:date="2024-02-15T09:58:00Z">
        <w:r w:rsidR="00112C92">
          <w:t xml:space="preserve"> targeted individually</w:t>
        </w:r>
      </w:ins>
      <w:ins w:id="396" w:author="Hardison, Sean (sh5rs)" w:date="2024-02-15T09:51:00Z">
        <w:r w:rsidR="00D857BE">
          <w:t>)</w:t>
        </w:r>
      </w:ins>
      <w:ins w:id="397" w:author="Hardison, Sean (sh5rs)" w:date="2024-02-15T09:58:00Z">
        <w:r w:rsidR="00112C92">
          <w:t xml:space="preserve"> </w:t>
        </w:r>
      </w:ins>
      <w:commentRangeStart w:id="398"/>
      <w:r w:rsidR="00890BDB">
        <w:fldChar w:fldCharType="begin"/>
      </w:r>
      <w:r w:rsidR="00890BDB">
        <w:instrText xml:space="preserve"> ADDIN ZOTERO_ITEM CSL_CITATION {"citationID":"mreWII19","properties":{"formattedCitation":"(R. J. Latour, personal communication, 2023)","plainCitation":"(R. J. Latour, personal communication, 2023)","noteIndex":0},"citationItems":[{"id":350,"uris":["http://zotero.org/users/local/LJpMI5ZK/items/R46ERDIE"],"itemData":{"id":350,"type":"personal_communication","title":"Question about commercial fishing effort in the Bay","author":[{"family":"Latour","given":"Robert J"}],"issued":{"date-parts":[["2023"]]}}}],"schema":"https://github.com/citation-style-language/schema/raw/master/csl-citation.json"} </w:instrText>
      </w:r>
      <w:r w:rsidR="00890BDB">
        <w:fldChar w:fldCharType="separate"/>
      </w:r>
      <w:r w:rsidR="00890BDB">
        <w:rPr>
          <w:noProof/>
        </w:rPr>
        <w:t>(R. J. Latour, pers</w:t>
      </w:r>
      <w:ins w:id="399" w:author="Sean Hardison" w:date="2024-05-12T15:19:00Z" w16du:dateUtc="2024-05-12T23:19:00Z">
        <w:r w:rsidR="005E488F">
          <w:rPr>
            <w:noProof/>
          </w:rPr>
          <w:t>.</w:t>
        </w:r>
      </w:ins>
      <w:del w:id="400" w:author="Sean Hardison" w:date="2024-05-12T15:19:00Z" w16du:dateUtc="2024-05-12T23:19:00Z">
        <w:r w:rsidR="00890BDB" w:rsidDel="005E488F">
          <w:rPr>
            <w:noProof/>
          </w:rPr>
          <w:delText>onal</w:delText>
        </w:r>
      </w:del>
      <w:r w:rsidR="00890BDB">
        <w:rPr>
          <w:noProof/>
        </w:rPr>
        <w:t xml:space="preserve"> </w:t>
      </w:r>
      <w:ins w:id="401" w:author="Sean Hardison" w:date="2024-05-12T15:19:00Z" w16du:dateUtc="2024-05-12T23:19:00Z">
        <w:r w:rsidR="005E488F">
          <w:rPr>
            <w:noProof/>
          </w:rPr>
          <w:t>obs.</w:t>
        </w:r>
      </w:ins>
      <w:del w:id="402" w:author="Sean Hardison" w:date="2024-05-12T15:19:00Z" w16du:dateUtc="2024-05-12T23:19:00Z">
        <w:r w:rsidR="00890BDB">
          <w:rPr>
            <w:noProof/>
          </w:rPr>
          <w:delText>communication</w:delText>
        </w:r>
      </w:del>
      <w:r w:rsidR="00890BDB">
        <w:rPr>
          <w:noProof/>
        </w:rPr>
        <w:t>, 2023)</w:t>
      </w:r>
      <w:r w:rsidR="00890BDB">
        <w:fldChar w:fldCharType="end"/>
      </w:r>
      <w:commentRangeEnd w:id="398"/>
      <w:r w:rsidR="004342C8">
        <w:rPr>
          <w:rStyle w:val="CommentReference"/>
        </w:rPr>
        <w:commentReference w:id="398"/>
      </w:r>
      <w:ins w:id="403" w:author="Hardison, Sean (sh5rs)" w:date="2024-02-15T09:51:00Z">
        <w:r w:rsidR="00D857BE">
          <w:t>, declines in effort</w:t>
        </w:r>
      </w:ins>
      <w:ins w:id="404" w:author="Hardison, Sean (sh5rs)" w:date="2024-02-16T09:11:00Z">
        <w:r w:rsidR="000D53EA">
          <w:t xml:space="preserve"> directed at</w:t>
        </w:r>
      </w:ins>
      <w:ins w:id="405" w:author="Hardison, Sean (sh5rs)" w:date="2024-02-15T09:51:00Z">
        <w:r w:rsidR="00D857BE">
          <w:t xml:space="preserve"> Atlantic croaker could explain </w:t>
        </w:r>
      </w:ins>
      <w:ins w:id="406" w:author="Hardison, Sean (sh5rs)" w:date="2024-02-16T09:11:00Z">
        <w:r w:rsidR="000D53EA">
          <w:t xml:space="preserve">the </w:t>
        </w:r>
      </w:ins>
      <w:ins w:id="407" w:author="Hardison, Sean (sh5rs)" w:date="2024-02-15T09:51:00Z">
        <w:r w:rsidR="00D857BE">
          <w:t xml:space="preserve">declines </w:t>
        </w:r>
      </w:ins>
      <w:ins w:id="408" w:author="Hardison, Sean (sh5rs)" w:date="2024-02-15T09:52:00Z">
        <w:r w:rsidR="00D857BE">
          <w:t>seen in spot effort</w:t>
        </w:r>
      </w:ins>
      <w:ins w:id="409" w:author="Hardison, Sean (sh5rs)" w:date="2024-02-15T09:54:00Z">
        <w:r w:rsidR="00D857BE">
          <w:t>.</w:t>
        </w:r>
      </w:ins>
      <w:ins w:id="410" w:author="Hardison, Sean (sh5rs)" w:date="2024-02-16T10:09:00Z">
        <w:r w:rsidR="00AD46EF">
          <w:t xml:space="preserve"> </w:t>
        </w:r>
      </w:ins>
      <w:ins w:id="411" w:author="Hardison, Sean (sh5rs)" w:date="2024-02-15T09:33:00Z">
        <w:r w:rsidR="00955AB8">
          <w:t xml:space="preserve">In addition, declining effort may be attributable to </w:t>
        </w:r>
      </w:ins>
      <w:ins w:id="412" w:author="Hardison, Sean (sh5rs)" w:date="2024-02-15T09:22:00Z">
        <w:r>
          <w:t>declines in finfish fishery participation in Vir</w:t>
        </w:r>
      </w:ins>
      <w:ins w:id="413" w:author="Hardison, Sean (sh5rs)" w:date="2024-02-15T09:23:00Z">
        <w:r>
          <w:t xml:space="preserve">ginia waters </w:t>
        </w:r>
      </w:ins>
      <w:ins w:id="414" w:author="Hardison, Sean (sh5rs)" w:date="2024-02-15T09:33:00Z">
        <w:r w:rsidR="00955AB8">
          <w:t>that are</w:t>
        </w:r>
        <w:r w:rsidR="00ED7E3C">
          <w:t xml:space="preserve"> associated with the</w:t>
        </w:r>
      </w:ins>
      <w:ins w:id="415" w:author="Hardison, Sean (sh5rs)" w:date="2024-02-15T09:23:00Z">
        <w:r>
          <w:t xml:space="preserve"> changing demographic</w:t>
        </w:r>
      </w:ins>
      <w:ins w:id="416" w:author="Hardison, Sean (sh5rs)" w:date="2024-02-15T09:33:00Z">
        <w:r w:rsidR="00ED7E3C">
          <w:t>s</w:t>
        </w:r>
      </w:ins>
      <w:ins w:id="417" w:author="Hardison, Sean (sh5rs)" w:date="2024-02-15T09:23:00Z">
        <w:r>
          <w:t xml:space="preserve"> of the fleet, as evidenced by a decline in the number of younger participants in the fishery </w:t>
        </w:r>
      </w:ins>
    </w:p>
    <w:p w14:paraId="22BEC5E1" w14:textId="37F4CB7C" w:rsidR="002845D8" w:rsidRPr="009903FF" w:rsidRDefault="002845D8" w:rsidP="005243CD">
      <w:pPr>
        <w:spacing w:line="480" w:lineRule="auto"/>
        <w:ind w:firstLine="720"/>
      </w:pPr>
      <w:del w:id="418" w:author="Hardison, Sean (sh5rs)" w:date="2024-02-15T09:23:00Z">
        <w:r w:rsidDel="005243CD">
          <w:delText xml:space="preserve">Second, </w:delText>
        </w:r>
        <w:r w:rsidRPr="009903FF" w:rsidDel="005243CD">
          <w:delText>we identified a clear decline in the number of commercial fishing trips occurring in VA over the study period. While understanding the complete suite of factors influencing this decline is beyond the scope of our study, our finding is supported by recent work showing declines in finfish fishery participation in VA (in terms of the number of licensed fishers</w:delText>
        </w:r>
        <w:r w:rsidDel="005243CD">
          <w:delText>)</w:delText>
        </w:r>
        <w:r w:rsidRPr="009903FF" w:rsidDel="005243CD">
          <w:delText xml:space="preserve"> </w:delText>
        </w:r>
      </w:del>
      <w:r w:rsidRPr="009903FF">
        <w:fldChar w:fldCharType="begin"/>
      </w:r>
      <w:r w:rsidRPr="009903FF">
        <w:instrText xml:space="preserve"> ADDIN ZOTERO_ITEM CSL_CITATION {"citationID":"0ydsH0YX","properties":{"formattedCitation":"(White &amp; Scheld, 2022)","plainCitation":"(White &amp; Scheld, 2022)","dontUpdate":true,"noteIndex":0},"citationItems":[{"id":68,"uris":["http://zotero.org/users/local/LJpMI5ZK/items/5C659HMC"],"itemData":{"id":68,"type":"article-journal","container-title":"Coastal Management","issue":"1","note":"publisher: Taylor &amp; Francis","page":"3–28","title":"Characterizing Changes in Participation and Diversification in Small-Scale Fisheries of Virginia, USA","volume":"50","author":[{"family":"White","given":"Shelby B"},{"family":"Scheld","given":"Andrew M"}],"issued":{"date-parts":[["2022"]]}}}],"schema":"https://github.com/citation-style-language/schema/raw/master/csl-citation.json"} </w:instrText>
      </w:r>
      <w:r w:rsidRPr="009903FF">
        <w:fldChar w:fldCharType="separate"/>
      </w:r>
      <w:r w:rsidRPr="009903FF" w:rsidDel="009C1B7D">
        <w:rPr>
          <w:noProof/>
        </w:rPr>
        <w:t>(</w:t>
      </w:r>
      <w:r w:rsidRPr="009903FF">
        <w:rPr>
          <w:noProof/>
        </w:rPr>
        <w:t>White &amp; Scheld, 202</w:t>
      </w:r>
      <w:r>
        <w:rPr>
          <w:noProof/>
        </w:rPr>
        <w:t>1</w:t>
      </w:r>
      <w:r w:rsidRPr="009903FF">
        <w:rPr>
          <w:noProof/>
        </w:rPr>
        <w:t>)</w:t>
      </w:r>
      <w:r w:rsidRPr="009903FF">
        <w:fldChar w:fldCharType="end"/>
      </w:r>
      <w:ins w:id="419" w:author="Hardison, Sean (sh5rs)" w:date="2024-02-15T09:24:00Z">
        <w:r w:rsidR="00CF3018">
          <w:t>.</w:t>
        </w:r>
      </w:ins>
      <w:ins w:id="420" w:author="Hardison, Sean (sh5rs)" w:date="2024-02-15T09:39:00Z">
        <w:r w:rsidR="00B22837">
          <w:t xml:space="preserve"> In response to these factors, fishery participants</w:t>
        </w:r>
      </w:ins>
      <w:ins w:id="421" w:author="Hardison, Sean (sh5rs)" w:date="2024-02-15T09:38:00Z">
        <w:r w:rsidR="00705991">
          <w:t xml:space="preserve"> may be </w:t>
        </w:r>
      </w:ins>
      <w:del w:id="422" w:author="Hardison, Sean (sh5rs)" w:date="2024-02-15T09:24:00Z">
        <w:r w:rsidDel="00CF3018">
          <w:delText>, although that study found that these declines may be due largely to demographic factors</w:delText>
        </w:r>
        <w:r w:rsidRPr="009903FF" w:rsidDel="00CF3018">
          <w:delText>.</w:delText>
        </w:r>
        <w:r w:rsidDel="00CF3018">
          <w:delText xml:space="preserve"> Declining trends in effort may also be due to market factors that we did not characterize (e.g., prices), with commercial fishers </w:delText>
        </w:r>
      </w:del>
      <w:del w:id="423" w:author="Hardison, Sean (sh5rs)" w:date="2024-02-15T09:39:00Z">
        <w:r w:rsidDel="00705991">
          <w:delText xml:space="preserve">being </w:delText>
        </w:r>
      </w:del>
      <w:r>
        <w:t>tempted to</w:t>
      </w:r>
      <w:r w:rsidRPr="009903FF">
        <w:t xml:space="preserve"> </w:t>
      </w:r>
      <w:ins w:id="424" w:author="Robert J. Latour" w:date="2024-04-10T12:47:00Z">
        <w:r w:rsidR="004342C8">
          <w:t xml:space="preserve">switch to </w:t>
        </w:r>
      </w:ins>
      <w:r>
        <w:t xml:space="preserve">other </w:t>
      </w:r>
      <w:r w:rsidRPr="009903FF">
        <w:t>fisheries and marine-related industries</w:t>
      </w:r>
      <w:r>
        <w:t xml:space="preserve"> that may be more profitable and with greater promise of future reliability in harvest</w:t>
      </w:r>
      <w:r w:rsidRPr="009903FF">
        <w:t>, including but not limited to the growing aquaculture industry, as well as fisheries for blue crabs (</w:t>
      </w:r>
      <w:r w:rsidRPr="009903FF">
        <w:rPr>
          <w:i/>
          <w:iCs/>
        </w:rPr>
        <w:t>Callinectes sapidus</w:t>
      </w:r>
      <w:r w:rsidRPr="009903FF">
        <w:t xml:space="preserve">) and </w:t>
      </w:r>
      <w:r w:rsidRPr="009903FF">
        <w:lastRenderedPageBreak/>
        <w:t>hard clams (</w:t>
      </w:r>
      <w:r w:rsidRPr="009903FF">
        <w:rPr>
          <w:i/>
          <w:iCs/>
        </w:rPr>
        <w:t>Mercenaria mercenaria</w:t>
      </w:r>
      <w:r w:rsidRPr="009903FF">
        <w:t xml:space="preserve">) </w:t>
      </w:r>
      <w:r w:rsidRPr="009903FF">
        <w:fldChar w:fldCharType="begin"/>
      </w:r>
      <w:r w:rsidR="000558EB">
        <w:instrText xml:space="preserve"> ADDIN ZOTERO_ITEM CSL_CITATION {"citationID":"BNpr2ofq","properties":{"formattedCitation":"(White &amp; Scheld, 2022)","plainCitation":"(White &amp; Scheld, 2022)","dontUpdate":true,"noteIndex":0},"citationItems":[{"id":68,"uris":["http://zotero.org/users/local/LJpMI5ZK/items/5C659HMC"],"itemData":{"id":68,"type":"article-journal","container-title":"Coastal Management","issue":"1","note":"publisher: Taylor &amp; Francis","page":"3–28","title":"Characterizing Changes in Participation and Diversification in Small-Scale Fisheries of Virginia, USA","volume":"50","author":[{"family":"White","given":"Shelby B"},{"family":"Scheld","given":"Andrew M"}],"issued":{"date-parts":[["2022"]]}}}],"schema":"https://github.com/citation-style-language/schema/raw/master/csl-citation.json"} </w:instrText>
      </w:r>
      <w:r w:rsidRPr="009903FF">
        <w:fldChar w:fldCharType="separate"/>
      </w:r>
      <w:r w:rsidRPr="009903FF">
        <w:rPr>
          <w:noProof/>
        </w:rPr>
        <w:t>(White &amp; Scheld, 202</w:t>
      </w:r>
      <w:r>
        <w:rPr>
          <w:noProof/>
        </w:rPr>
        <w:t>1</w:t>
      </w:r>
      <w:r w:rsidRPr="009903FF">
        <w:rPr>
          <w:noProof/>
        </w:rPr>
        <w:t>)</w:t>
      </w:r>
      <w:r w:rsidRPr="009903FF">
        <w:fldChar w:fldCharType="end"/>
      </w:r>
      <w:r w:rsidRPr="009903FF">
        <w:t xml:space="preserve">. </w:t>
      </w:r>
      <w:del w:id="425" w:author="Hardison, Sean (sh5rs)" w:date="2024-02-15T09:39:00Z">
        <w:r w:rsidRPr="009903FF" w:rsidDel="00655926">
          <w:delText>Increasing participation in these industries by fishers at the expense of effort in the finfish fisheries documented here could help explain effort declines, but further work is needed to better understand the drivers of effort declines.</w:delText>
        </w:r>
      </w:del>
    </w:p>
    <w:p w14:paraId="0BBA0223" w14:textId="3D34362F" w:rsidR="002845D8" w:rsidRPr="009903FF" w:rsidRDefault="002845D8" w:rsidP="002845D8">
      <w:pPr>
        <w:spacing w:line="480" w:lineRule="auto"/>
      </w:pPr>
      <w:r w:rsidRPr="009903FF">
        <w:tab/>
        <w:t>Like many fishes inhabiting temperate ecosystems, the life histories of Atlantic croaker, spot, and striped bass involve a seasonal migratory phase wherein fishes seasonally move into and out of inshore habitats from the co</w:t>
      </w:r>
      <w:ins w:id="426" w:author="Hardison, Sean (sh5rs)" w:date="2024-02-15T10:08:00Z">
        <w:r w:rsidR="009E171E">
          <w:t>ntinental shelf</w:t>
        </w:r>
      </w:ins>
      <w:del w:id="427" w:author="Hardison, Sean (sh5rs)" w:date="2024-02-15T10:08:00Z">
        <w:r w:rsidRPr="009903FF" w:rsidDel="009E171E">
          <w:delText>astal ocean</w:delText>
        </w:r>
      </w:del>
      <w:r w:rsidRPr="009903FF">
        <w:t xml:space="preserve"> </w:t>
      </w:r>
      <w:r w:rsidRPr="009903FF">
        <w:fldChar w:fldCharType="begin"/>
      </w:r>
      <w:r w:rsidRPr="009903FF">
        <w:instrText xml:space="preserve"> ADDIN ZOTERO_ITEM CSL_CITATION {"citationID":"gj0QU5ST","properties":{"formattedCitation":"(Buchheister et al., 2013; Murdy &amp; Musick, 2013)","plainCitation":"(Buchheister et al., 2013; Murdy &amp; Musick, 2013)","noteIndex":0},"citationItems":[{"id":33,"uris":["http://zotero.org/users/local/LJpMI5ZK/items/ITRQPPCB"],"itemData":{"id":33,"type":"article-journal","container-title":"Marine Ecology Progress Series","page":"161–180","title":"Patterns and drivers of the demersal fish community of Chesapeake Bay","volume":"481","author":[{"family":"Buchheister","given":"Andre"},{"family":"Bonzek","given":"Christopher F"},{"family":"Gartland","given":"James"},{"family":"Latour","given":"Robert J"}],"issued":{"date-parts":[["2013"]]}}},{"id":34,"uris":["http://zotero.org/users/local/LJpMI5ZK/items/H3NKABW8"],"itemData":{"id":34,"type":"book","publisher":"JHU Press","title":"Field guide to fishes of the Chesapeake Bay","author":[{"family":"Murdy","given":"Edward O"},{"family":"Musick","given":"John A"}],"issued":{"date-parts":[["2013"]]}}}],"schema":"https://github.com/citation-style-language/schema/raw/master/csl-citation.json"} </w:instrText>
      </w:r>
      <w:r w:rsidRPr="009903FF">
        <w:fldChar w:fldCharType="separate"/>
      </w:r>
      <w:r w:rsidRPr="009903FF">
        <w:rPr>
          <w:noProof/>
        </w:rPr>
        <w:t>(Buchheister et al., 2013; Murdy &amp; Musick, 2013)</w:t>
      </w:r>
      <w:r w:rsidRPr="009903FF">
        <w:fldChar w:fldCharType="end"/>
      </w:r>
      <w:r w:rsidRPr="009903FF">
        <w:t>. Importantly, the peak abundances of these species in VA waters are typically seasonally compensatory, implying that their harvest dynamics may also be seasonally compensatory, and that this compensation would stabilize the harvest portfolio. We found evidence for this effect, although the positive contribution of seasonal species compensation to harvest asynchrony was overwhelmed by the negative effect of species statistical averaging</w:t>
      </w:r>
      <w:ins w:id="428" w:author="Hardison, Sean (sh5rs)" w:date="2024-02-15T10:01:00Z">
        <w:r w:rsidR="00F95C41">
          <w:t xml:space="preserve"> </w:t>
        </w:r>
      </w:ins>
      <w:ins w:id="429" w:author="Hardison, Sean (sh5rs)" w:date="2024-02-15T10:08:00Z">
        <w:r w:rsidR="00A30444">
          <w:t xml:space="preserve">as </w:t>
        </w:r>
      </w:ins>
      <w:ins w:id="430" w:author="Hardison, Sean (sh5rs)" w:date="2024-02-15T10:01:00Z">
        <w:r w:rsidR="00F95C41">
          <w:t>discussed previously</w:t>
        </w:r>
      </w:ins>
      <w:r w:rsidRPr="009903FF">
        <w:t>. This finding suggests that seasonal species compensation was</w:t>
      </w:r>
      <w:r>
        <w:t xml:space="preserve"> and is</w:t>
      </w:r>
      <w:r w:rsidRPr="009903FF">
        <w:t xml:space="preserve"> not effective in stabilizing within-year harvests in the face of fewer fish</w:t>
      </w:r>
      <w:ins w:id="431" w:author="Hardison, Sean (sh5rs)" w:date="2024-02-16T09:52:00Z">
        <w:r w:rsidR="009E5F40">
          <w:t xml:space="preserve"> in</w:t>
        </w:r>
      </w:ins>
      <w:del w:id="432" w:author="Hardison, Sean (sh5rs)" w:date="2024-02-16T09:52:00Z">
        <w:r w:rsidRPr="009903FF" w:rsidDel="009E5F40">
          <w:delText xml:space="preserve"> entering into</w:delText>
        </w:r>
      </w:del>
      <w:r w:rsidRPr="009903FF">
        <w:t xml:space="preserve"> the Bay </w:t>
      </w:r>
      <w:ins w:id="433" w:author="Hardison, Sean (sh5rs)" w:date="2024-02-16T09:52:00Z">
        <w:r w:rsidR="009E5F40">
          <w:t>year over year</w:t>
        </w:r>
      </w:ins>
      <w:del w:id="434" w:author="Hardison, Sean (sh5rs)" w:date="2024-02-16T09:52:00Z">
        <w:r w:rsidRPr="009903FF" w:rsidDel="00D11E61">
          <w:fldChar w:fldCharType="begin"/>
        </w:r>
        <w:r w:rsidRPr="009903FF" w:rsidDel="00D11E61">
          <w:delInstrText xml:space="preserve"> ADDIN ZOTERO_ITEM CSL_CITATION {"citationID":"Veoc6N7R","properties":{"formattedCitation":"(Schonfeld et al., 2022a)","plainCitation":"(Schonfeld et al., 2022a)","dontUpdate":true,"noteIndex":0},"citationItems":[{"id":63,"uris":["http://zotero.org/users/local/LJpMI5ZK/items/XM4VA2IB"],"itemData":{"id":63,"type":"article-journal","container-title":"Fisheries Oceanography","issue":"6","note":"publisher: Wiley Online Library","page":"615–628","title":"Spatial differences in estuarine utilization by seasonally resident species in Mid-Atlantic Bight, USA","volume":"31","author":[{"family":"Schonfeld","given":"Adena J"},{"family":"Gartland","given":"James"},{"family":"Latour","given":"Robert J"}],"issued":{"date-parts":[["2022"]]}}}],"schema":"https://github.com/citation-style-language/schema/raw/master/csl-citation.json"} </w:delInstrText>
        </w:r>
        <w:r w:rsidRPr="009903FF" w:rsidDel="00D11E61">
          <w:fldChar w:fldCharType="separate"/>
        </w:r>
        <w:r w:rsidRPr="009903FF" w:rsidDel="00D11E61">
          <w:rPr>
            <w:noProof/>
          </w:rPr>
          <w:delText>(Schonfeld et al., 2022)</w:delText>
        </w:r>
        <w:r w:rsidRPr="009903FF" w:rsidDel="00D11E61">
          <w:fldChar w:fldCharType="end"/>
        </w:r>
      </w:del>
      <w:r w:rsidRPr="009903FF">
        <w:t>. Such biomass declines</w:t>
      </w:r>
      <w:ins w:id="435" w:author="Hardison, Sean (sh5rs)" w:date="2024-02-16T09:23:00Z">
        <w:r w:rsidR="00165267">
          <w:t xml:space="preserve"> among </w:t>
        </w:r>
      </w:ins>
      <w:ins w:id="436" w:author="Hardison, Sean (sh5rs)" w:date="2024-02-16T09:24:00Z">
        <w:r w:rsidR="00D452FF">
          <w:t xml:space="preserve">fished species </w:t>
        </w:r>
        <w:r w:rsidR="00DC2D22">
          <w:t xml:space="preserve">may </w:t>
        </w:r>
      </w:ins>
      <w:del w:id="437" w:author="Hardison, Sean (sh5rs)" w:date="2024-02-16T09:24:00Z">
        <w:r w:rsidRPr="009903FF" w:rsidDel="00D452FF">
          <w:delText xml:space="preserve"> </w:delText>
        </w:r>
      </w:del>
      <w:r w:rsidRPr="009903FF">
        <w:t>challenge the capacity for</w:t>
      </w:r>
      <w:ins w:id="438" w:author="Hardison, Sean (sh5rs)" w:date="2024-02-15T10:09:00Z">
        <w:r w:rsidR="00A30444">
          <w:t xml:space="preserve"> Bay</w:t>
        </w:r>
      </w:ins>
      <w:r w:rsidRPr="009903FF">
        <w:t xml:space="preserve"> fishers to diversify among finfish species</w:t>
      </w:r>
      <w:ins w:id="439" w:author="Hardison, Sean (sh5rs)" w:date="2024-02-16T09:24:00Z">
        <w:r w:rsidR="00BA485D">
          <w:t>,</w:t>
        </w:r>
      </w:ins>
      <w:r w:rsidRPr="009903FF">
        <w:t xml:space="preserve"> since </w:t>
      </w:r>
      <w:ins w:id="440" w:author="Hardison, Sean (sh5rs)" w:date="2024-02-15T10:02:00Z">
        <w:r w:rsidR="00F34330">
          <w:t>these fisheries</w:t>
        </w:r>
      </w:ins>
      <w:ins w:id="441" w:author="Hardison, Sean (sh5rs)" w:date="2024-02-16T09:16:00Z">
        <w:r w:rsidR="006A7227">
          <w:t xml:space="preserve"> </w:t>
        </w:r>
      </w:ins>
      <w:ins w:id="442" w:author="Hardison, Sean (sh5rs)" w:date="2024-02-16T09:17:00Z">
        <w:r w:rsidR="006A7227">
          <w:t>hav</w:t>
        </w:r>
      </w:ins>
      <w:ins w:id="443" w:author="Hardison, Sean (sh5rs)" w:date="2024-02-16T09:18:00Z">
        <w:r w:rsidR="006A7227">
          <w:t xml:space="preserve">e </w:t>
        </w:r>
      </w:ins>
      <w:ins w:id="444" w:author="Hardison, Sean (sh5rs)" w:date="2024-02-16T09:16:00Z">
        <w:r w:rsidR="006A7227">
          <w:t>historica</w:t>
        </w:r>
      </w:ins>
      <w:ins w:id="445" w:author="Hardison, Sean (sh5rs)" w:date="2024-02-16T09:17:00Z">
        <w:r w:rsidR="006A7227">
          <w:t>lly operate</w:t>
        </w:r>
      </w:ins>
      <w:ins w:id="446" w:author="Hardison, Sean (sh5rs)" w:date="2024-02-16T09:18:00Z">
        <w:r w:rsidR="006A7227">
          <w:t>d</w:t>
        </w:r>
      </w:ins>
      <w:ins w:id="447" w:author="Hardison, Sean (sh5rs)" w:date="2024-02-16T09:17:00Z">
        <w:r w:rsidR="006A7227">
          <w:t xml:space="preserve"> inshore</w:t>
        </w:r>
      </w:ins>
      <w:ins w:id="448" w:author="Hardison, Sean (sh5rs)" w:date="2024-02-16T09:21:00Z">
        <w:r w:rsidR="00165267">
          <w:t xml:space="preserve"> </w:t>
        </w:r>
      </w:ins>
      <w:ins w:id="449" w:author="Hardison, Sean (sh5rs)" w:date="2024-02-16T09:20:00Z">
        <w:r w:rsidR="00165267">
          <w:fldChar w:fldCharType="begin"/>
        </w:r>
        <w:r w:rsidR="00165267">
          <w:instrText xml:space="preserve"> ADDIN ZOTERO_ITEM CSL_CITATION {"citationID":"RQEo7qte","properties":{"formattedCitation":"(Kirkley, 1997)","plainCitation":"(Kirkley, 1997)","noteIndex":0},"citationItems":[{"id":348,"uris":["http://zotero.org/users/local/LJpMI5ZK/items/V6LTUKMT"],"itemData":{"id":348,"type":"article-journal","title":"Virginia's commercial fishing industry: its economic performance and contributions","author":[{"family":"Kirkley","given":"James"}],"issued":{"date-parts":[["1997"]]}}}],"schema":"https://github.com/citation-style-language/schema/raw/master/csl-citation.json"} </w:instrText>
        </w:r>
        <w:r w:rsidR="00165267">
          <w:fldChar w:fldCharType="separate"/>
        </w:r>
        <w:r w:rsidR="00165267">
          <w:rPr>
            <w:noProof/>
          </w:rPr>
          <w:t>(Kirkley, 1997)</w:t>
        </w:r>
        <w:r w:rsidR="00165267">
          <w:fldChar w:fldCharType="end"/>
        </w:r>
        <w:r w:rsidR="006A7227">
          <w:t xml:space="preserve"> </w:t>
        </w:r>
      </w:ins>
      <w:ins w:id="450" w:author="Hardison, Sean (sh5rs)" w:date="2024-02-16T09:21:00Z">
        <w:r w:rsidR="00165267">
          <w:t>where</w:t>
        </w:r>
      </w:ins>
      <w:ins w:id="451" w:author="Hardison, Sean (sh5rs)" w:date="2024-02-16T09:50:00Z">
        <w:r w:rsidR="004E7307">
          <w:t xml:space="preserve"> the</w:t>
        </w:r>
        <w:r w:rsidR="006363D0">
          <w:t xml:space="preserve"> diversity </w:t>
        </w:r>
        <w:r w:rsidR="004E7307">
          <w:t xml:space="preserve">of </w:t>
        </w:r>
      </w:ins>
      <w:ins w:id="452" w:author="Hardison, Sean (sh5rs)" w:date="2024-02-16T09:51:00Z">
        <w:r w:rsidR="004E7307">
          <w:t xml:space="preserve">viable alternative finfish targets </w:t>
        </w:r>
      </w:ins>
      <w:ins w:id="453" w:author="Hardison, Sean (sh5rs)" w:date="2024-02-16T09:50:00Z">
        <w:r w:rsidR="006363D0">
          <w:t>is limited</w:t>
        </w:r>
      </w:ins>
      <w:ins w:id="454" w:author="Hardison, Sean (sh5rs)" w:date="2024-02-16T10:09:00Z">
        <w:r w:rsidR="009770D2">
          <w:t xml:space="preserve"> and where </w:t>
        </w:r>
        <w:commentRangeStart w:id="455"/>
        <w:r w:rsidR="009770D2">
          <w:t xml:space="preserve">gear types </w:t>
        </w:r>
      </w:ins>
      <w:commentRangeEnd w:id="455"/>
      <w:r w:rsidR="004342C8">
        <w:rPr>
          <w:rStyle w:val="CommentReference"/>
        </w:rPr>
        <w:commentReference w:id="455"/>
      </w:r>
      <w:ins w:id="456" w:author="Hardison, Sean (sh5rs)" w:date="2024-02-16T10:09:00Z">
        <w:r w:rsidR="009770D2">
          <w:t xml:space="preserve">are different from those used offshore </w:t>
        </w:r>
      </w:ins>
      <w:ins w:id="457" w:author="Hardison, Sean (sh5rs)" w:date="2024-02-16T10:10:00Z">
        <w:r w:rsidR="009770D2">
          <w:fldChar w:fldCharType="begin"/>
        </w:r>
        <w:r w:rsidR="009770D2">
          <w:instrText xml:space="preserve"> ADDIN ZOTERO_ITEM CSL_CITATION {"citationID":"RQEo7qte","properties":{"formattedCitation":"(Kirkley, 1997)","plainCitation":"(Kirkley, 1997)","noteIndex":0},"citationItems":[{"id":348,"uris":["http://zotero.org/users/local/LJpMI5ZK/items/V6LTUKMT"],"itemData":{"id":348,"type":"article-journal","title":"Virginia's commercial fishing industry: its economic performance and contributions","author":[{"family":"Kirkley","given":"James"}],"issued":{"date-parts":[["1997"]]}}}],"schema":"https://github.com/citation-style-language/schema/raw/master/csl-citation.json"} </w:instrText>
        </w:r>
        <w:r w:rsidR="009770D2">
          <w:fldChar w:fldCharType="separate"/>
        </w:r>
        <w:r w:rsidR="009770D2">
          <w:rPr>
            <w:noProof/>
          </w:rPr>
          <w:t>(Kirkley, 1997)</w:t>
        </w:r>
        <w:r w:rsidR="009770D2">
          <w:fldChar w:fldCharType="end"/>
        </w:r>
        <w:r w:rsidR="00DB66D6">
          <w:t xml:space="preserve">, limiting </w:t>
        </w:r>
      </w:ins>
      <w:ins w:id="458" w:author="Hardison, Sean (sh5rs)" w:date="2024-02-16T10:11:00Z">
        <w:r w:rsidR="00DF5866">
          <w:t xml:space="preserve">the ease </w:t>
        </w:r>
      </w:ins>
      <w:ins w:id="459" w:author="Hardison, Sean (sh5rs)" w:date="2024-02-16T10:13:00Z">
        <w:r w:rsidR="00F55B90">
          <w:t>of</w:t>
        </w:r>
      </w:ins>
      <w:ins w:id="460" w:author="Hardison, Sean (sh5rs)" w:date="2024-02-16T10:12:00Z">
        <w:r w:rsidR="00996F4E">
          <w:t xml:space="preserve"> diversifying spatially to</w:t>
        </w:r>
        <w:r w:rsidR="0098263D">
          <w:t xml:space="preserve"> offshore targets</w:t>
        </w:r>
      </w:ins>
      <w:del w:id="461" w:author="Hardison, Sean (sh5rs)" w:date="2024-02-15T10:04:00Z">
        <w:r w:rsidRPr="009903FF" w:rsidDel="00F34330">
          <w:delText xml:space="preserve">fishers in the Bay typically do not operate outside of Bay waters where these species may be found in higher numbers </w:delText>
        </w:r>
      </w:del>
      <w:del w:id="462" w:author="Hardison, Sean (sh5rs)" w:date="2024-02-16T09:20:00Z">
        <w:r w:rsidR="00F34330" w:rsidDel="00165267">
          <w:fldChar w:fldCharType="begin"/>
        </w:r>
        <w:r w:rsidR="00F34330" w:rsidDel="00165267">
          <w:delInstrText xml:space="preserve"> ADDIN ZOTERO_ITEM CSL_CITATION {"citationID":"RQEo7qte","properties":{"formattedCitation":"(Kirkley, 1997)","plainCitation":"(Kirkley, 1997)","noteIndex":0},"citationItems":[{"id":348,"uris":["http://zotero.org/users/local/LJpMI5ZK/items/V6LTUKMT"],"itemData":{"id":348,"type":"article-journal","title":"Virginia's commercial fishing industry: its economic performance and contributions","author":[{"family":"Kirkley","given":"James"}],"issued":{"date-parts":[["1997"]]}}}],"schema":"https://github.com/citation-style-language/schema/raw/master/csl-citation.json"} </w:delInstrText>
        </w:r>
        <w:r w:rsidR="00F34330" w:rsidDel="00165267">
          <w:fldChar w:fldCharType="separate"/>
        </w:r>
        <w:r w:rsidR="00F34330" w:rsidDel="00165267">
          <w:rPr>
            <w:noProof/>
          </w:rPr>
          <w:delText>(Kirkley, 1997)</w:delText>
        </w:r>
        <w:r w:rsidR="00F34330" w:rsidDel="00165267">
          <w:fldChar w:fldCharType="end"/>
        </w:r>
      </w:del>
      <w:ins w:id="463" w:author="Hardison, Sean (sh5rs)" w:date="2024-02-16T09:19:00Z">
        <w:r w:rsidR="006A7227">
          <w:t>.</w:t>
        </w:r>
      </w:ins>
      <w:del w:id="464" w:author="Hardison, Sean (sh5rs)" w:date="2024-02-15T10:07:00Z">
        <w:r w:rsidRPr="009903FF" w:rsidDel="00F34330">
          <w:fldChar w:fldCharType="begin"/>
        </w:r>
        <w:r w:rsidRPr="009903FF" w:rsidDel="00F34330">
          <w:delInstrText xml:space="preserve"> ADDIN ZOTERO_ITEM CSL_CITATION {"citationID":"PfFLBu8F","properties":{"formattedCitation":"(Schonfeld et al., 2022a)","plainCitation":"(Schonfeld et al., 2022a)","dontUpdate":true,"noteIndex":0},"citationItems":[{"id":63,"uris":["http://zotero.org/users/local/LJpMI5ZK/items/XM4VA2IB"],"itemData":{"id":63,"type":"article-journal","container-title":"Fisheries Oceanography","issue":"6","note":"publisher: Wiley Online Library","page":"615–628","title":"Spatial differences in estuarine utilization by seasonally resident species in Mid-Atlantic Bight, USA","volume":"31","author":[{"family":"Schonfeld","given":"Adena J"},{"family":"Gartland","given":"James"},{"family":"Latour","given":"Robert J"}],"issued":{"date-parts":[["2022"]]}}}],"schema":"https://github.com/citation-style-language/schema/raw/master/csl-citation.json"} </w:delInstrText>
        </w:r>
        <w:r w:rsidRPr="009903FF" w:rsidDel="00F34330">
          <w:fldChar w:fldCharType="separate"/>
        </w:r>
        <w:r w:rsidRPr="009903FF" w:rsidDel="00F34330">
          <w:rPr>
            <w:noProof/>
          </w:rPr>
          <w:delText>(Schonfeld et al., 2022)</w:delText>
        </w:r>
        <w:r w:rsidRPr="009903FF" w:rsidDel="00F34330">
          <w:fldChar w:fldCharType="end"/>
        </w:r>
      </w:del>
      <w:del w:id="465" w:author="Hardison, Sean (sh5rs)" w:date="2024-02-16T09:15:00Z">
        <w:r w:rsidRPr="009903FF" w:rsidDel="006A7227">
          <w:delText xml:space="preserve">. </w:delText>
        </w:r>
      </w:del>
    </w:p>
    <w:p w14:paraId="79F0B16F" w14:textId="77777777" w:rsidR="002845D8" w:rsidRPr="009903FF" w:rsidRDefault="002845D8" w:rsidP="002845D8">
      <w:pPr>
        <w:spacing w:line="480" w:lineRule="auto"/>
        <w:rPr>
          <w:color w:val="000000"/>
        </w:rPr>
      </w:pPr>
      <w:r>
        <w:tab/>
        <w:t>However, o</w:t>
      </w:r>
      <w:r w:rsidRPr="009903FF">
        <w:t xml:space="preserve">ne diversification opportunity that may prove important for providing stability to commercial fishers in the Bay that would also not require leaving the Bay to fish is the </w:t>
      </w:r>
      <w:r w:rsidRPr="009903FF">
        <w:lastRenderedPageBreak/>
        <w:t>emerging blue catfish (</w:t>
      </w:r>
      <w:proofErr w:type="spellStart"/>
      <w:r w:rsidRPr="009903FF">
        <w:rPr>
          <w:i/>
          <w:iCs/>
          <w:color w:val="000000"/>
        </w:rPr>
        <w:t>Ictalurus</w:t>
      </w:r>
      <w:proofErr w:type="spellEnd"/>
      <w:r w:rsidRPr="009903FF">
        <w:rPr>
          <w:i/>
          <w:iCs/>
          <w:color w:val="000000"/>
        </w:rPr>
        <w:t xml:space="preserve"> furcatus</w:t>
      </w:r>
      <w:r w:rsidRPr="009903FF">
        <w:rPr>
          <w:color w:val="000000"/>
        </w:rPr>
        <w:t xml:space="preserve">) fishery. Blue catfish is an invasive species whose abundances have increased dramatically in Bay tributaries in recent years, and in VA waters, harvests of blue catfish have exceeded those of striped bass since 2015 </w:t>
      </w:r>
      <w:r w:rsidRPr="009903FF">
        <w:rPr>
          <w:color w:val="000000"/>
        </w:rPr>
        <w:fldChar w:fldCharType="begin"/>
      </w:r>
      <w:r w:rsidRPr="009903FF">
        <w:rPr>
          <w:color w:val="000000"/>
        </w:rPr>
        <w:instrText xml:space="preserve"> ADDIN ZOTERO_ITEM CSL_CITATION {"citationID":"yVg0XynE","properties":{"formattedCitation":"(Fabrizio et al., 2021)","plainCitation":"(Fabrizio et al., 2021)","noteIndex":0},"citationItems":[{"id":99,"uris":["http://zotero.org/users/local/LJpMI5ZK/items/MBVHWU7C"],"itemData":{"id":99,"type":"article-journal","container-title":"North American Journal of Fisheries Management","note":"publisher: Wiley Online Library","page":"S156–S166","title":"Invasive blue catfish in the Chesapeake Bay region: a case study of competing management objectives","volume":"41","author":[{"family":"Fabrizio","given":"Mary C"},{"family":"Nepal","given":"Vaskar"},{"family":"Tuckey","given":"Troy D"}],"issued":{"date-parts":[["2021"]]}}}],"schema":"https://github.com/citation-style-language/schema/raw/master/csl-citation.json"} </w:instrText>
      </w:r>
      <w:r w:rsidRPr="009903FF">
        <w:rPr>
          <w:color w:val="000000"/>
        </w:rPr>
        <w:fldChar w:fldCharType="separate"/>
      </w:r>
      <w:r w:rsidRPr="009903FF">
        <w:rPr>
          <w:noProof/>
          <w:color w:val="000000"/>
        </w:rPr>
        <w:t>(Fabrizio et al., 2021)</w:t>
      </w:r>
      <w:r w:rsidRPr="009903FF">
        <w:rPr>
          <w:color w:val="000000"/>
        </w:rPr>
        <w:fldChar w:fldCharType="end"/>
      </w:r>
      <w:r w:rsidRPr="009903FF">
        <w:rPr>
          <w:color w:val="000000"/>
        </w:rPr>
        <w:t xml:space="preserve">. The governments of Maryland and Virginia have recently put forth legislative efforts supporting the development of a commercial fishery around this species </w:t>
      </w:r>
      <w:r w:rsidRPr="009903FF">
        <w:rPr>
          <w:color w:val="000000"/>
        </w:rPr>
        <w:fldChar w:fldCharType="begin"/>
      </w:r>
      <w:r w:rsidRPr="009903FF">
        <w:rPr>
          <w:color w:val="000000"/>
        </w:rPr>
        <w:instrText xml:space="preserve"> ADDIN ZOTERO_ITEM CSL_CITATION {"citationID":"BMyocY4f","properties":{"formattedCitation":"(Senate Joint Resolution 4, 2021; Blue Catfish Processing, Flash Freezing, and Infrastructure Grant Program, 2023)","plainCitation":"(Senate Joint Resolution 4, 2021; Blue Catfish Processing, Flash Freezing, and Infrastructure Grant Program, 2023)","noteIndex":0},"citationItems":[{"id":108,"uris":["http://zotero.org/users/local/LJpMI5ZK/items/MFNZ89C4"],"itemData":{"id":108,"type":"legislation","title":"Senate Joint Resolution 4","author":[{"family":"Gizzone","given":"Guy"}],"issued":{"date-parts":[["2021",1,29]]}}},{"id":110,"uris":["http://zotero.org/users/local/LJpMI5ZK/items/XP99BGFH"],"itemData":{"id":110,"type":"bill","chapter-number":"2023","number":"HB 1664","title":"Blue Catfish Processing, Flash Freezing, and Infrastructure Grant Program","author":[{"literal":"M. Hodges"}],"issued":{"date-parts":[["2023",3,21]]}}}],"schema":"https://github.com/citation-style-language/schema/raw/master/csl-citation.json"} </w:instrText>
      </w:r>
      <w:r w:rsidRPr="009903FF">
        <w:rPr>
          <w:color w:val="000000"/>
        </w:rPr>
        <w:fldChar w:fldCharType="separate"/>
      </w:r>
      <w:r w:rsidRPr="009903FF">
        <w:rPr>
          <w:noProof/>
          <w:color w:val="000000"/>
        </w:rPr>
        <w:t>(Senate Joint Resolution 4, 2021; Blue Catfish Processing, Flash Freezing, and Infrastructure Grant Program, 2023)</w:t>
      </w:r>
      <w:r w:rsidRPr="009903FF">
        <w:rPr>
          <w:color w:val="000000"/>
        </w:rPr>
        <w:fldChar w:fldCharType="end"/>
      </w:r>
      <w:r w:rsidRPr="009903FF">
        <w:rPr>
          <w:color w:val="000000"/>
        </w:rPr>
        <w:t xml:space="preserve">. </w:t>
      </w:r>
    </w:p>
    <w:p w14:paraId="21D3DC6C" w14:textId="77777777" w:rsidR="002845D8" w:rsidRDefault="002845D8" w:rsidP="002845D8">
      <w:pPr>
        <w:spacing w:line="480" w:lineRule="auto"/>
        <w:ind w:firstLine="720"/>
        <w:rPr>
          <w:color w:val="000000"/>
        </w:rPr>
      </w:pPr>
      <w:r w:rsidRPr="009903FF">
        <w:rPr>
          <w:color w:val="000000"/>
        </w:rPr>
        <w:t xml:space="preserve">The substantial yield of blue catfish in Bay tributaries in recent years </w:t>
      </w:r>
      <w:r>
        <w:rPr>
          <w:color w:val="000000"/>
        </w:rPr>
        <w:t>demonstrates the increasing importance of this fishery and raises a</w:t>
      </w:r>
      <w:r w:rsidRPr="009903FF">
        <w:rPr>
          <w:color w:val="000000"/>
        </w:rPr>
        <w:t xml:space="preserve"> limitation of the presented analysis. First, the Bay is home to several species of finfish and invertebrates that are not considered within this study. For instance, beyond blue catfish whose low abundances in the Bay mainstem were inconsequential during our study period (2002–2018), the Bay supports relatively enormous blue crab fisheries that, at a regional scale, are valued at $80–$100 million USD annually </w:t>
      </w:r>
      <w:r w:rsidRPr="009903FF">
        <w:rPr>
          <w:color w:val="000000"/>
        </w:rPr>
        <w:fldChar w:fldCharType="begin"/>
      </w:r>
      <w:r w:rsidRPr="009903FF">
        <w:rPr>
          <w:color w:val="000000"/>
        </w:rPr>
        <w:instrText xml:space="preserve"> ADDIN ZOTERO_ITEM CSL_CITATION {"citationID":"rnVkAp23","properties":{"formattedCitation":"(Scheld et al., 2021)","plainCitation":"(Scheld et al., 2021)","noteIndex":0},"citationItems":[{"id":112,"uris":["http://zotero.org/users/local/LJpMI5ZK/items/RJIQP9CY"],"itemData":{"id":112,"type":"article-journal","container-title":"Ocean &amp; Coastal Management","note":"publisher: Elsevier","page":"105735","title":"Evaluating optimal removal of derelict blue crab pots in Virginia, US","volume":"211","author":[{"family":"Scheld","given":"Andrew M"},{"family":"Bilkovic","given":"Donna M"},{"family":"Havens","given":"Kirk J"}],"issued":{"date-parts":[["2021"]]}}}],"schema":"https://github.com/citation-style-language/schema/raw/master/csl-citation.json"} </w:instrText>
      </w:r>
      <w:r w:rsidRPr="009903FF">
        <w:rPr>
          <w:color w:val="000000"/>
        </w:rPr>
        <w:fldChar w:fldCharType="separate"/>
      </w:r>
      <w:r w:rsidRPr="009903FF">
        <w:rPr>
          <w:noProof/>
          <w:color w:val="000000"/>
        </w:rPr>
        <w:t>(Scheld et al., 2021)</w:t>
      </w:r>
      <w:r w:rsidRPr="009903FF">
        <w:rPr>
          <w:color w:val="000000"/>
        </w:rPr>
        <w:fldChar w:fldCharType="end"/>
      </w:r>
      <w:r w:rsidRPr="009903FF">
        <w:rPr>
          <w:color w:val="000000"/>
        </w:rPr>
        <w:t xml:space="preserve">. Additionally, in the MD portion of the Bay mainstem, </w:t>
      </w:r>
      <w:r>
        <w:rPr>
          <w:color w:val="000000"/>
        </w:rPr>
        <w:t xml:space="preserve">the pelagic </w:t>
      </w:r>
      <w:r w:rsidRPr="009903FF">
        <w:rPr>
          <w:color w:val="000000"/>
        </w:rPr>
        <w:t>Atlantic menhaden (</w:t>
      </w:r>
      <w:r w:rsidRPr="009903FF">
        <w:rPr>
          <w:i/>
          <w:iCs/>
          <w:color w:val="000000"/>
        </w:rPr>
        <w:t xml:space="preserve">Brevoortia </w:t>
      </w:r>
      <w:proofErr w:type="spellStart"/>
      <w:r w:rsidRPr="009903FF">
        <w:rPr>
          <w:i/>
          <w:iCs/>
          <w:color w:val="000000"/>
        </w:rPr>
        <w:t>tyrannus</w:t>
      </w:r>
      <w:proofErr w:type="spellEnd"/>
      <w:r w:rsidRPr="009903FF">
        <w:rPr>
          <w:color w:val="000000"/>
        </w:rPr>
        <w:t xml:space="preserve">) is the second most valuable finfish after striped bass, the harvests of which were valued at ~$700,000 USD annually over the study period. While we focused our analyses on fishes that were well-sampled in </w:t>
      </w:r>
      <w:proofErr w:type="spellStart"/>
      <w:r w:rsidRPr="009903FF">
        <w:rPr>
          <w:color w:val="000000"/>
        </w:rPr>
        <w:t>ChesMMAP</w:t>
      </w:r>
      <w:proofErr w:type="spellEnd"/>
      <w:r w:rsidRPr="009903FF">
        <w:rPr>
          <w:color w:val="000000"/>
        </w:rPr>
        <w:t xml:space="preserve"> bottom trawl surveys and so excluded these important species, if comparable biomass estimates can be made to those presented here, then it would be reasonable to include these species in a future analysis. </w:t>
      </w:r>
    </w:p>
    <w:p w14:paraId="57BBE0B1" w14:textId="0E5D78C8" w:rsidR="002845D8" w:rsidRPr="009903FF" w:rsidRDefault="002845D8" w:rsidP="002845D8">
      <w:pPr>
        <w:spacing w:line="480" w:lineRule="auto"/>
        <w:ind w:firstLine="720"/>
        <w:rPr>
          <w:color w:val="000000"/>
        </w:rPr>
      </w:pPr>
      <w:r w:rsidRPr="009903FF">
        <w:rPr>
          <w:color w:val="000000"/>
        </w:rPr>
        <w:t xml:space="preserve">Similarly, our analyses were geographically constrained to ensure the overlap between commercial harvest data and the </w:t>
      </w:r>
      <w:proofErr w:type="spellStart"/>
      <w:r w:rsidRPr="009903FF">
        <w:rPr>
          <w:color w:val="000000"/>
        </w:rPr>
        <w:t>ChesMMAP</w:t>
      </w:r>
      <w:proofErr w:type="spellEnd"/>
      <w:r w:rsidRPr="009903FF">
        <w:rPr>
          <w:color w:val="000000"/>
        </w:rPr>
        <w:t xml:space="preserve"> survey. Future work should consider expanding this approach to Bay tributaries and their associated commercial and recreational fisheries. Lastly, we assumed a unidirectional relationship between species abundances and species harvests, although harvesting will certainly influence the population dynamics of harvested </w:t>
      </w:r>
      <w:r w:rsidRPr="009903FF">
        <w:rPr>
          <w:color w:val="000000"/>
        </w:rPr>
        <w:lastRenderedPageBreak/>
        <w:t xml:space="preserve">species </w:t>
      </w:r>
      <w:r w:rsidRPr="009903FF">
        <w:rPr>
          <w:color w:val="000000"/>
        </w:rPr>
        <w:fldChar w:fldCharType="begin"/>
      </w:r>
      <w:r w:rsidR="000558EB">
        <w:rPr>
          <w:color w:val="000000"/>
        </w:rPr>
        <w:instrText xml:space="preserve"> ADDIN ZOTERO_ITEM CSL_CITATION {"citationID":"n0M3Tzjz","properties":{"formattedCitation":"(Arlinghaus et al., 2017; Moore et al., 2021)","plainCitation":"(Arlinghaus et al., 2017; Moore et al., 2021)","noteIndex":0},"citationItems":[{"id":72,"uris":["http://zotero.org/users/local/LJpMI5ZK/items/4GWXFW5N"],"itemData":{"id":72,"type":"article-journal","container-title":"Reviews in Fisheries Science &amp; Aquaculture","issue":"1","note":"publisher: Taylor &amp; Francis","page":"1–41","title":"Understanding and managing freshwater recreational fisheries as complex adaptive social-ecological systems","volume":"25","author":[{"family":"Arlinghaus","given":"R"},{"family":"Alós","given":"J"},{"family":"Beardmore","given":"B"},{"family":"Daedlow","given":"K"},{"family":"Dorow","given":"M"},{"family":"Fujitani","given":"M"},{"family":"Hühn","given":"D"},{"family":"Haider","given":"W"},{"family":"Hunt","given":"LM"},{"family":"Johnson","given":"BM"},{"literal":"others"}],"issued":{"date-parts":[["2017"]]}}},{"id":31,"uris":["http://zotero.org/users/local/LJpMI5ZK/items/YK5NAB3T"],"itemData":{"id":31,"type":"article-journal","container-title":"Fish and Fisheries","issue":"5","note":"publisher: Wiley Online Library","page":"1024–1040","title":"Conservation risks and portfolio effects in mixed-stock fisheries","volume":"22","author":[{"family":"Moore","given":"Jonathan W"},{"family":"Connors","given":"Brendan M"},{"family":"Hodgson","given":"Emma E"}],"issued":{"date-parts":[["2021"]]}}}],"schema":"https://github.com/citation-style-language/schema/raw/master/csl-citation.json"} </w:instrText>
      </w:r>
      <w:r w:rsidRPr="009903FF">
        <w:rPr>
          <w:color w:val="000000"/>
        </w:rPr>
        <w:fldChar w:fldCharType="separate"/>
      </w:r>
      <w:r w:rsidR="000558EB">
        <w:rPr>
          <w:noProof/>
          <w:color w:val="000000"/>
        </w:rPr>
        <w:t>(Arlinghaus et al., 2017; Moore et al., 2021)</w:t>
      </w:r>
      <w:r w:rsidRPr="009903FF">
        <w:rPr>
          <w:color w:val="000000"/>
        </w:rPr>
        <w:fldChar w:fldCharType="end"/>
      </w:r>
      <w:r w:rsidRPr="009903FF">
        <w:rPr>
          <w:color w:val="000000"/>
        </w:rPr>
        <w:t>. Future work should explore these bidirectional dynamics, but doing so here is beyond the scope of this paper.</w:t>
      </w:r>
    </w:p>
    <w:p w14:paraId="5DA7CEC0" w14:textId="178AFD74" w:rsidR="002845D8" w:rsidRDefault="002845D8" w:rsidP="002845D8">
      <w:pPr>
        <w:spacing w:line="480" w:lineRule="auto"/>
        <w:rPr>
          <w:color w:val="000000"/>
        </w:rPr>
      </w:pPr>
      <w:r w:rsidRPr="009903FF">
        <w:rPr>
          <w:color w:val="000000"/>
        </w:rPr>
        <w:tab/>
      </w:r>
      <w:r>
        <w:rPr>
          <w:color w:val="000000"/>
        </w:rPr>
        <w:t>In the present analysis, w</w:t>
      </w:r>
      <w:r w:rsidRPr="009903FF">
        <w:rPr>
          <w:color w:val="000000"/>
        </w:rPr>
        <w:t xml:space="preserve">e have </w:t>
      </w:r>
      <w:del w:id="466" w:author="Robert J. Latour" w:date="2024-04-10T12:51:00Z">
        <w:r w:rsidRPr="009903FF" w:rsidDel="004342C8">
          <w:rPr>
            <w:color w:val="000000"/>
          </w:rPr>
          <w:delText xml:space="preserve">presented </w:delText>
        </w:r>
      </w:del>
      <w:ins w:id="467" w:author="Robert J. Latour" w:date="2024-04-10T12:51:00Z">
        <w:r w:rsidR="004342C8">
          <w:rPr>
            <w:color w:val="000000"/>
          </w:rPr>
          <w:t>provided</w:t>
        </w:r>
        <w:r w:rsidR="004342C8" w:rsidRPr="009903FF">
          <w:rPr>
            <w:color w:val="000000"/>
          </w:rPr>
          <w:t xml:space="preserve"> </w:t>
        </w:r>
      </w:ins>
      <w:r w:rsidRPr="009903FF">
        <w:rPr>
          <w:color w:val="000000"/>
        </w:rPr>
        <w:t xml:space="preserve">novel insights into how species asynchrony relates to harvest asynchrony to stabilize commercial fishing harvest portfolios. In a system like MD where the dominant fishery target was seasonally </w:t>
      </w:r>
      <w:r>
        <w:rPr>
          <w:color w:val="000000"/>
        </w:rPr>
        <w:t>closed</w:t>
      </w:r>
      <w:r w:rsidRPr="009903FF">
        <w:rPr>
          <w:color w:val="000000"/>
        </w:rPr>
        <w:t xml:space="preserve"> to harvesting, we showed that harvest asynchrony arose due to the diversification of harvests occurring during the closure, and that this diversification stabilized the within-year harvest portfolio overall</w:t>
      </w:r>
      <w:r>
        <w:rPr>
          <w:color w:val="000000"/>
        </w:rPr>
        <w:t>, but harvest stability was not associated with the stability of portfolio value</w:t>
      </w:r>
      <w:r w:rsidRPr="009903FF">
        <w:rPr>
          <w:color w:val="000000"/>
        </w:rPr>
        <w:t xml:space="preserve">. In VA, declines in the biomass of target species in the Bay played a key role in how within-year species asynchrony related to harvest asynchrony. With biomass declines came a greater evenness of population variabilities that was associated with declines in harvest compensation, and a </w:t>
      </w:r>
      <w:r>
        <w:rPr>
          <w:color w:val="000000"/>
        </w:rPr>
        <w:t xml:space="preserve">coincident </w:t>
      </w:r>
      <w:r w:rsidRPr="009903FF">
        <w:rPr>
          <w:color w:val="000000"/>
        </w:rPr>
        <w:t xml:space="preserve">decline in effort that was associated with declines in species harvest stability. </w:t>
      </w:r>
      <w:ins w:id="468" w:author="Hardison, Sean (sh5rs)" w:date="2024-02-16T10:17:00Z">
        <w:del w:id="469" w:author="Sean Hardison" w:date="2024-05-12T15:24:00Z" w16du:dateUtc="2024-05-12T23:24:00Z">
          <w:r w:rsidR="004F6E15">
            <w:rPr>
              <w:color w:val="000000"/>
            </w:rPr>
            <w:delText>W</w:delText>
          </w:r>
        </w:del>
      </w:ins>
      <w:ins w:id="470" w:author="Hardison, Sean (sh5rs)" w:date="2024-02-16T10:15:00Z">
        <w:del w:id="471" w:author="Sean Hardison" w:date="2024-05-12T15:24:00Z" w16du:dateUtc="2024-05-12T23:24:00Z">
          <w:r w:rsidR="001A1FF9">
            <w:rPr>
              <w:color w:val="000000"/>
            </w:rPr>
            <w:delText xml:space="preserve">hile we provide additional context for this cross-system relationship, the </w:delText>
          </w:r>
        </w:del>
      </w:ins>
      <w:ins w:id="472" w:author="Hardison, Sean (sh5rs)" w:date="2024-02-16T10:18:00Z">
        <w:del w:id="473" w:author="Sean Hardison" w:date="2024-05-12T15:24:00Z" w16du:dateUtc="2024-05-12T23:24:00Z">
          <w:r w:rsidR="002C7533">
            <w:rPr>
              <w:color w:val="000000"/>
            </w:rPr>
            <w:delText xml:space="preserve">exact mechanisms </w:delText>
          </w:r>
        </w:del>
      </w:ins>
      <w:ins w:id="474" w:author="Hardison, Sean (sh5rs)" w:date="2024-02-16T10:15:00Z">
        <w:del w:id="475" w:author="Sean Hardison" w:date="2024-05-12T15:24:00Z" w16du:dateUtc="2024-05-12T23:24:00Z">
          <w:r w:rsidR="001A1FF9">
            <w:rPr>
              <w:color w:val="000000"/>
            </w:rPr>
            <w:delText>remain unclear and would benefit from further</w:delText>
          </w:r>
        </w:del>
      </w:ins>
      <w:ins w:id="476" w:author="Hardison, Sean (sh5rs)" w:date="2024-02-16T10:16:00Z">
        <w:del w:id="477" w:author="Sean Hardison" w:date="2024-05-12T15:24:00Z" w16du:dateUtc="2024-05-12T23:24:00Z">
          <w:r w:rsidR="001A1FF9">
            <w:rPr>
              <w:color w:val="000000"/>
            </w:rPr>
            <w:delText xml:space="preserve"> evaluation</w:delText>
          </w:r>
        </w:del>
      </w:ins>
      <w:ins w:id="478" w:author="Hardison, Sean (sh5rs)" w:date="2024-02-16T10:14:00Z">
        <w:del w:id="479" w:author="Sean Hardison" w:date="2024-05-12T15:24:00Z" w16du:dateUtc="2024-05-12T23:24:00Z">
          <w:r w:rsidR="00853F96">
            <w:rPr>
              <w:color w:val="000000"/>
            </w:rPr>
            <w:delText>.</w:delText>
          </w:r>
        </w:del>
        <w:r w:rsidR="00853F96">
          <w:rPr>
            <w:color w:val="000000"/>
          </w:rPr>
          <w:t xml:space="preserve"> </w:t>
        </w:r>
      </w:ins>
      <w:ins w:id="480" w:author="Sean Hardison" w:date="2024-05-12T15:24:00Z" w16du:dateUtc="2024-05-12T23:24:00Z">
        <w:r w:rsidR="00BE01C0">
          <w:rPr>
            <w:color w:val="000000"/>
          </w:rPr>
          <w:t>In ad</w:t>
        </w:r>
      </w:ins>
      <w:ins w:id="481" w:author="Sean Hardison" w:date="2024-05-12T15:25:00Z" w16du:dateUtc="2024-05-12T23:25:00Z">
        <w:r w:rsidR="00BE01C0">
          <w:rPr>
            <w:color w:val="000000"/>
          </w:rPr>
          <w:t>dition,</w:t>
        </w:r>
      </w:ins>
      <w:ins w:id="482" w:author="Hardison, Sean (sh5rs)" w:date="2024-02-16T10:14:00Z">
        <w:del w:id="483" w:author="Sean Hardison" w:date="2024-05-12T15:24:00Z" w16du:dateUtc="2024-05-12T23:24:00Z">
          <w:r w:rsidR="00853F96" w:rsidDel="00BE01C0">
            <w:rPr>
              <w:color w:val="000000"/>
            </w:rPr>
            <w:delText xml:space="preserve"> </w:delText>
          </w:r>
        </w:del>
      </w:ins>
      <w:ins w:id="484" w:author="Hardison, Sean (sh5rs)" w:date="2024-02-16T10:16:00Z">
        <w:del w:id="485" w:author="Sean Hardison" w:date="2024-05-12T15:24:00Z" w16du:dateUtc="2024-05-12T23:24:00Z">
          <w:r w:rsidR="006D08ED">
            <w:rPr>
              <w:color w:val="000000"/>
            </w:rPr>
            <w:delText>Regardless</w:delText>
          </w:r>
        </w:del>
      </w:ins>
      <w:ins w:id="486" w:author="Sean Hardison" w:date="2024-05-12T15:25:00Z" w16du:dateUtc="2024-05-12T23:25:00Z">
        <w:r w:rsidR="00CB0F9C">
          <w:rPr>
            <w:color w:val="000000"/>
          </w:rPr>
          <w:t xml:space="preserve"> </w:t>
        </w:r>
      </w:ins>
      <w:ins w:id="487" w:author="Hardison, Sean (sh5rs)" w:date="2024-02-16T10:16:00Z">
        <w:del w:id="488" w:author="Sean Hardison" w:date="2024-05-12T15:25:00Z" w16du:dateUtc="2024-05-12T23:25:00Z">
          <w:r w:rsidR="006D08ED">
            <w:rPr>
              <w:color w:val="000000"/>
            </w:rPr>
            <w:delText xml:space="preserve">, </w:delText>
          </w:r>
        </w:del>
        <w:r w:rsidR="006D08ED">
          <w:rPr>
            <w:color w:val="000000"/>
          </w:rPr>
          <w:t>declines in harvest compensation and species harvest stability created</w:t>
        </w:r>
      </w:ins>
      <w:del w:id="489" w:author="Hardison, Sean (sh5rs)" w:date="2024-02-16T10:16:00Z">
        <w:r w:rsidRPr="009903FF" w:rsidDel="006D08ED">
          <w:rPr>
            <w:color w:val="000000"/>
          </w:rPr>
          <w:delText>These relationships drove</w:delText>
        </w:r>
      </w:del>
      <w:r w:rsidRPr="009903FF">
        <w:rPr>
          <w:color w:val="000000"/>
        </w:rPr>
        <w:t xml:space="preserve"> a negative trend in the stability of the harvest portfolio</w:t>
      </w:r>
      <w:ins w:id="490" w:author="Hardison, Sean (sh5rs)" w:date="2024-02-16T10:18:00Z">
        <w:r w:rsidR="00EC6838">
          <w:rPr>
            <w:color w:val="000000"/>
          </w:rPr>
          <w:t xml:space="preserve"> in Virginia</w:t>
        </w:r>
      </w:ins>
      <w:r w:rsidRPr="009903FF">
        <w:rPr>
          <w:color w:val="000000"/>
        </w:rPr>
        <w:t>, although periods</w:t>
      </w:r>
      <w:r w:rsidR="00F71B1F" w:rsidRPr="009903FF">
        <w:rPr>
          <w:color w:val="000000"/>
        </w:rPr>
        <w:t xml:space="preserve"> </w:t>
      </w:r>
      <w:r w:rsidRPr="009903FF">
        <w:rPr>
          <w:color w:val="000000"/>
        </w:rPr>
        <w:t>of high portfolio stability were associated with high portfolio value stability</w:t>
      </w:r>
      <w:r>
        <w:rPr>
          <w:color w:val="000000"/>
        </w:rPr>
        <w:t>.</w:t>
      </w:r>
      <w:r w:rsidRPr="009903FF">
        <w:rPr>
          <w:color w:val="000000"/>
        </w:rPr>
        <w:t xml:space="preserve"> </w:t>
      </w:r>
    </w:p>
    <w:p w14:paraId="09B37D89" w14:textId="77777777" w:rsidR="002845D8" w:rsidRPr="009903FF" w:rsidRDefault="002845D8" w:rsidP="002845D8">
      <w:pPr>
        <w:spacing w:line="480" w:lineRule="auto"/>
        <w:ind w:firstLine="720"/>
        <w:rPr>
          <w:color w:val="000000"/>
        </w:rPr>
      </w:pPr>
      <w:r w:rsidRPr="009903FF">
        <w:rPr>
          <w:color w:val="000000"/>
        </w:rPr>
        <w:t>Understanding how stability arising from ecosystem processes contributes to the stability of dependent social-ecological systems has the potential to unlock novel management strategies that leverage these stabilizing features while concurrently conserving biodiversity.</w:t>
      </w:r>
    </w:p>
    <w:p w14:paraId="45E3A5D2" w14:textId="77777777" w:rsidR="002845D8" w:rsidRPr="009903FF" w:rsidRDefault="002845D8" w:rsidP="002845D8">
      <w:pPr>
        <w:pStyle w:val="Heading2"/>
        <w:spacing w:line="480" w:lineRule="auto"/>
        <w:rPr>
          <w:rFonts w:cs="Times New Roman"/>
        </w:rPr>
      </w:pPr>
      <w:bookmarkStart w:id="491" w:name="_Toc157474510"/>
      <w:r w:rsidRPr="009903FF">
        <w:rPr>
          <w:rFonts w:cs="Times New Roman"/>
        </w:rPr>
        <w:t>Acknowledgements</w:t>
      </w:r>
      <w:bookmarkEnd w:id="491"/>
      <w:r w:rsidRPr="009903FF">
        <w:rPr>
          <w:rFonts w:cs="Times New Roman"/>
        </w:rPr>
        <w:t xml:space="preserve"> </w:t>
      </w:r>
    </w:p>
    <w:p w14:paraId="495D33D8" w14:textId="22DD9DF0" w:rsidR="002845D8" w:rsidRPr="009903FF" w:rsidRDefault="002845D8" w:rsidP="002845D8">
      <w:pPr>
        <w:spacing w:line="480" w:lineRule="auto"/>
      </w:pPr>
      <w:r w:rsidRPr="009903FF">
        <w:t xml:space="preserve">We are grateful to Virginia Sea Grant for their financial support that made this study possible through a graduate research fellowship, and to the staff and scientists at the Virginia Institute of </w:t>
      </w:r>
      <w:r w:rsidRPr="009903FF">
        <w:lastRenderedPageBreak/>
        <w:t>Marine Science who collected the data used in this study.</w:t>
      </w:r>
      <w:r>
        <w:t xml:space="preserve"> </w:t>
      </w:r>
      <w:r w:rsidRPr="009903FF">
        <w:t>We also thank the staff at VMRC and MD-D</w:t>
      </w:r>
      <w:ins w:id="492" w:author="Hardison, Sean (sh5rs)" w:date="2024-02-16T10:18:00Z">
        <w:r w:rsidR="003B6211">
          <w:t>NR</w:t>
        </w:r>
      </w:ins>
      <w:del w:id="493" w:author="Hardison, Sean (sh5rs)" w:date="2024-02-16T10:18:00Z">
        <w:r w:rsidRPr="009903FF" w:rsidDel="003B6211">
          <w:delText>MF</w:delText>
        </w:r>
      </w:del>
      <w:r w:rsidRPr="009903FF">
        <w:t xml:space="preserve"> for providing the commercial harvest data.</w:t>
      </w:r>
    </w:p>
    <w:p w14:paraId="179AB50C" w14:textId="77777777" w:rsidR="002845D8" w:rsidRDefault="002845D8" w:rsidP="002845D8">
      <w:pPr>
        <w:spacing w:line="480" w:lineRule="auto"/>
        <w:rPr>
          <w:rFonts w:eastAsiaTheme="minorHAnsi"/>
        </w:rPr>
        <w:sectPr w:rsidR="002845D8" w:rsidSect="00231AD4">
          <w:pgSz w:w="12240" w:h="15840"/>
          <w:pgMar w:top="1440" w:right="1440" w:bottom="1440" w:left="1440" w:header="720" w:footer="720" w:gutter="0"/>
          <w:lnNumType w:countBy="1" w:restart="continuous"/>
          <w:cols w:space="720"/>
          <w:docGrid w:linePitch="360"/>
        </w:sectPr>
      </w:pPr>
    </w:p>
    <w:p w14:paraId="25203D17" w14:textId="77777777" w:rsidR="002845D8" w:rsidRPr="009903FF" w:rsidRDefault="002845D8" w:rsidP="002845D8">
      <w:pPr>
        <w:pStyle w:val="Heading2"/>
      </w:pPr>
      <w:bookmarkStart w:id="494" w:name="_Toc157474511"/>
      <w:r w:rsidRPr="009903FF">
        <w:lastRenderedPageBreak/>
        <w:t>Figures</w:t>
      </w:r>
      <w:bookmarkEnd w:id="494"/>
    </w:p>
    <w:p w14:paraId="60D469E1" w14:textId="77777777" w:rsidR="002845D8" w:rsidRPr="009903FF" w:rsidRDefault="002845D8" w:rsidP="002845D8">
      <w:pPr>
        <w:spacing w:line="480" w:lineRule="auto"/>
        <w:jc w:val="center"/>
      </w:pPr>
      <w:r w:rsidRPr="009903FF">
        <w:rPr>
          <w:noProof/>
        </w:rPr>
        <w:drawing>
          <wp:inline distT="0" distB="0" distL="0" distR="0" wp14:anchorId="1B977E5E" wp14:editId="1DD7A189">
            <wp:extent cx="3349171" cy="1490565"/>
            <wp:effectExtent l="0" t="0" r="3810" b="0"/>
            <wp:docPr id="258482880" name="Picture 2" descr="A diagram of a system stabil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82880" name="Picture 2" descr="A diagram of a system stability&#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75297" cy="1502193"/>
                    </a:xfrm>
                    <a:prstGeom prst="rect">
                      <a:avLst/>
                    </a:prstGeom>
                  </pic:spPr>
                </pic:pic>
              </a:graphicData>
            </a:graphic>
          </wp:inline>
        </w:drawing>
      </w:r>
    </w:p>
    <w:p w14:paraId="4FEEC45D" w14:textId="77777777" w:rsidR="002845D8" w:rsidRPr="009903FF" w:rsidRDefault="002845D8" w:rsidP="002845D8">
      <w:pPr>
        <w:spacing w:line="480" w:lineRule="auto"/>
      </w:pPr>
      <w:r w:rsidRPr="009903FF">
        <w:rPr>
          <w:i/>
          <w:iCs/>
        </w:rPr>
        <w:t>Figure 1</w:t>
      </w:r>
      <w:r w:rsidRPr="009903FF">
        <w:t xml:space="preserve">. Conceptual model describing the generalization of a stability partitioning framework originally applied in an ecological context </w:t>
      </w:r>
      <w:r w:rsidRPr="009903FF">
        <w:fldChar w:fldCharType="begin"/>
      </w:r>
      <w:r w:rsidRPr="009903FF">
        <w:instrText xml:space="preserve"> ADDIN ZOTERO_ITEM CSL_CITATION {"citationID":"3XyCU0tb","properties":{"formattedCitation":"(Thibaut &amp; Connolly, 2013; Zhao et al., 2022)","plainCitation":"(Thibaut &amp; Connolly, 2013; Zhao et al., 2022)","dontUpdate":true,"noteIndex":0},"citationItems":[{"id":25,"uris":["http://zotero.org/users/local/LJpMI5ZK/items/MQSBVLTQ"],"itemData":{"id":25,"type":"article-journal","container-title":"Ecology letters","issue":"2","note":"publisher: Wiley Online Library","page":"140–150","title":"Understanding diversity–stability relationships: towards a unified model of portfolio effects","volume":"16","author":[{"family":"Thibaut","given":"Loïc M"},{"family":"Connolly","given":"Sean R"}],"issued":{"date-parts":[["2013"]]}}},{"id":67,"uris":["http://zotero.org/users/local/LJpMI5ZK/items/GFWCTUJZ"],"itemData":{"id":67,"type":"article-journal","container-title":"Nature Communications","issue":"1","note":"publisher: Nature Publishing Group UK London","page":"7804","title":"Biodiversity stabilizes plant communities through statistical-averaging effects rather than compensatory dynamics","volume":"13","author":[{"family":"Zhao","given":"Lei"},{"family":"Wang","given":"Shaopeng"},{"family":"Shen","given":"Ruohong"},{"family":"Gong","given":"Ying"},{"family":"Wang","given":"Chong"},{"family":"Hong","given":"Pubin"},{"family":"Reuman","given":"Daniel C"}],"issued":{"date-parts":[["2022"]]}}}],"schema":"https://github.com/citation-style-language/schema/raw/master/csl-citation.json"} </w:instrText>
      </w:r>
      <w:r w:rsidRPr="009903FF">
        <w:fldChar w:fldCharType="separate"/>
      </w:r>
      <w:r w:rsidRPr="009903FF">
        <w:rPr>
          <w:noProof/>
        </w:rPr>
        <w:t>(Thibaut &amp; Connolly, 2013)</w:t>
      </w:r>
      <w:r w:rsidRPr="009903FF">
        <w:fldChar w:fldCharType="end"/>
      </w:r>
      <w:r w:rsidRPr="009903FF">
        <w:t>, and extended to consider the asynchrony partitioning method introduced by Zhao et al. 2022. Variables connected by “</w:t>
      </w:r>
      <m:oMath>
        <m:r>
          <w:rPr>
            <w:rFonts w:ascii="Cambria Math" w:hAnsi="Cambria Math"/>
          </w:rPr>
          <m:t>×</m:t>
        </m:r>
      </m:oMath>
      <w:r w:rsidRPr="009903FF">
        <w:t>” indicate a multiplicative relation between those variables, where their product is given by the variable indicated with an arrow.</w:t>
      </w:r>
    </w:p>
    <w:p w14:paraId="15F005A5" w14:textId="77777777" w:rsidR="002845D8" w:rsidRPr="009903FF" w:rsidRDefault="002845D8" w:rsidP="002845D8">
      <w:pPr>
        <w:spacing w:line="480" w:lineRule="auto"/>
        <w:jc w:val="center"/>
        <w:rPr>
          <w:sz w:val="22"/>
          <w:szCs w:val="22"/>
        </w:rPr>
      </w:pPr>
      <w:r w:rsidRPr="009903FF">
        <w:rPr>
          <w:noProof/>
          <w:sz w:val="22"/>
          <w:szCs w:val="22"/>
        </w:rPr>
        <w:lastRenderedPageBreak/>
        <w:drawing>
          <wp:inline distT="0" distB="0" distL="0" distR="0" wp14:anchorId="745CBFE3" wp14:editId="253A4D5F">
            <wp:extent cx="5650560" cy="4938435"/>
            <wp:effectExtent l="0" t="0" r="1270" b="1905"/>
            <wp:docPr id="688529901" name="Picture 2" descr="A map of the oc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81415" name="Picture 2" descr="A map of the ocea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4500" cy="4968098"/>
                    </a:xfrm>
                    <a:prstGeom prst="rect">
                      <a:avLst/>
                    </a:prstGeom>
                  </pic:spPr>
                </pic:pic>
              </a:graphicData>
            </a:graphic>
          </wp:inline>
        </w:drawing>
      </w:r>
    </w:p>
    <w:p w14:paraId="341546F6" w14:textId="77777777" w:rsidR="002845D8" w:rsidRPr="009903FF" w:rsidRDefault="002845D8" w:rsidP="002845D8">
      <w:pPr>
        <w:spacing w:line="480" w:lineRule="auto"/>
      </w:pPr>
      <w:r w:rsidRPr="009903FF">
        <w:rPr>
          <w:i/>
          <w:iCs/>
        </w:rPr>
        <w:t>Figure 2</w:t>
      </w:r>
      <w:r w:rsidRPr="009903FF">
        <w:t>.</w:t>
      </w:r>
      <w:r w:rsidRPr="009903FF">
        <w:rPr>
          <w:b/>
          <w:bCs/>
        </w:rPr>
        <w:t xml:space="preserve"> </w:t>
      </w:r>
      <w:r w:rsidRPr="009903FF">
        <w:t xml:space="preserve">Map of Chesapeake Bay and its location along the east coast of the United States (inset). The light blue area refers to the area of the </w:t>
      </w:r>
      <w:proofErr w:type="spellStart"/>
      <w:r w:rsidRPr="009903FF">
        <w:t>ChesMMAP</w:t>
      </w:r>
      <w:proofErr w:type="spellEnd"/>
      <w:r w:rsidRPr="009903FF">
        <w:t xml:space="preserve"> survey falling within waters managed by the state government of Maryland (MD), and the light orange area the area falling within the management jurisdiction of Virginia (VA). The black line denotes the boundary between MD and VA waters.</w:t>
      </w:r>
    </w:p>
    <w:p w14:paraId="2F5011CD" w14:textId="77777777" w:rsidR="002845D8" w:rsidRPr="009903FF" w:rsidRDefault="002845D8" w:rsidP="002845D8">
      <w:pPr>
        <w:spacing w:line="480" w:lineRule="auto"/>
      </w:pPr>
    </w:p>
    <w:p w14:paraId="2DC7B56C" w14:textId="03A5B78E" w:rsidR="002845D8" w:rsidRPr="009903FF" w:rsidRDefault="002845D8" w:rsidP="002845D8">
      <w:pPr>
        <w:spacing w:line="480" w:lineRule="auto"/>
      </w:pPr>
      <w:del w:id="495" w:author="Sean Hardison" w:date="2024-05-22T15:55:00Z" w16du:dateUtc="2024-05-22T21:55:00Z">
        <w:r w:rsidRPr="009903FF" w:rsidDel="001018E7">
          <w:rPr>
            <w:noProof/>
            <w14:ligatures w14:val="standardContextual"/>
          </w:rPr>
          <w:lastRenderedPageBreak/>
          <w:drawing>
            <wp:inline distT="0" distB="0" distL="0" distR="0" wp14:anchorId="48B6EA30" wp14:editId="4D09F488">
              <wp:extent cx="5943600" cy="4829175"/>
              <wp:effectExtent l="0" t="0" r="0" b="0"/>
              <wp:docPr id="456426963" name="Picture 14" descr="A graph of different types of fi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26963" name="Picture 14" descr="A graph of different types of fish&#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del>
      <w:ins w:id="496" w:author="Sean Hardison" w:date="2024-05-22T15:58:00Z" w16du:dateUtc="2024-05-22T21:58:00Z">
        <w:r w:rsidR="0036711F">
          <w:rPr>
            <w:noProof/>
            <w14:ligatures w14:val="standardContextual"/>
          </w:rPr>
          <w:lastRenderedPageBreak/>
          <w:drawing>
            <wp:inline distT="0" distB="0" distL="0" distR="0" wp14:anchorId="077F6402" wp14:editId="43F47C75">
              <wp:extent cx="5943600" cy="4829175"/>
              <wp:effectExtent l="0" t="0" r="0" b="9525"/>
              <wp:docPr id="833826434" name="Picture 2"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26434" name="Picture 2" descr="A group of graphs showing different types of data&#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ins>
    </w:p>
    <w:p w14:paraId="6187C2CE" w14:textId="77777777" w:rsidR="002845D8" w:rsidRPr="009903FF" w:rsidRDefault="002845D8" w:rsidP="002845D8">
      <w:pPr>
        <w:spacing w:line="480" w:lineRule="auto"/>
      </w:pPr>
      <w:commentRangeStart w:id="497"/>
      <w:r w:rsidRPr="006D531F">
        <w:rPr>
          <w:i/>
          <w:iCs/>
        </w:rPr>
        <w:t xml:space="preserve">Figure </w:t>
      </w:r>
      <w:commentRangeEnd w:id="497"/>
      <w:r w:rsidR="0073457D">
        <w:rPr>
          <w:rStyle w:val="CommentReference"/>
        </w:rPr>
        <w:commentReference w:id="497"/>
      </w:r>
      <w:r w:rsidRPr="006D531F">
        <w:rPr>
          <w:i/>
          <w:iCs/>
        </w:rPr>
        <w:t>3</w:t>
      </w:r>
      <w:r w:rsidRPr="009903FF">
        <w:t>. Within-year time series of commercial fishing harvests in Maryland (top</w:t>
      </w:r>
      <w:r>
        <w:t>, a</w:t>
      </w:r>
      <w:r w:rsidRPr="009903FF">
        <w:t>) and Virginia (bottom</w:t>
      </w:r>
      <w:r>
        <w:t>, b</w:t>
      </w:r>
      <w:r w:rsidRPr="009903FF">
        <w:t>), where each line corresponds to a different year. Vertical lines correspond to the months where biomass indices for each species were estimated.</w:t>
      </w:r>
    </w:p>
    <w:p w14:paraId="3049391F" w14:textId="5A0DCBFA" w:rsidR="002845D8" w:rsidRPr="009903FF" w:rsidRDefault="002845D8" w:rsidP="002845D8">
      <w:pPr>
        <w:spacing w:line="480" w:lineRule="auto"/>
      </w:pPr>
      <w:del w:id="498" w:author="Sean Hardison" w:date="2024-05-22T15:55:00Z" w16du:dateUtc="2024-05-22T21:55:00Z">
        <w:r w:rsidRPr="009903FF" w:rsidDel="001018E7">
          <w:rPr>
            <w:noProof/>
            <w14:ligatures w14:val="standardContextual"/>
          </w:rPr>
          <w:lastRenderedPageBreak/>
          <w:drawing>
            <wp:inline distT="0" distB="0" distL="0" distR="0" wp14:anchorId="219DE2C5" wp14:editId="31D171CB">
              <wp:extent cx="5943600" cy="4829175"/>
              <wp:effectExtent l="0" t="0" r="0" b="0"/>
              <wp:docPr id="807615163" name="Picture 1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15163" name="Picture 16" descr="A graph of different colored li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del>
      <w:ins w:id="499" w:author="Sean Hardison" w:date="2024-05-22T15:55:00Z" w16du:dateUtc="2024-05-22T21:55:00Z">
        <w:r w:rsidR="001018E7">
          <w:rPr>
            <w:noProof/>
            <w14:ligatures w14:val="standardContextual"/>
          </w:rPr>
          <w:lastRenderedPageBreak/>
          <w:drawing>
            <wp:inline distT="0" distB="0" distL="0" distR="0" wp14:anchorId="5E570B89" wp14:editId="14C7241D">
              <wp:extent cx="5943600" cy="4829175"/>
              <wp:effectExtent l="0" t="0" r="0" b="9525"/>
              <wp:docPr id="521671264"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71264" name="Picture 1" descr="A collage of graph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ins>
    </w:p>
    <w:p w14:paraId="04211D67" w14:textId="77777777" w:rsidR="002845D8" w:rsidRPr="009903FF" w:rsidRDefault="002845D8" w:rsidP="002845D8">
      <w:pPr>
        <w:spacing w:line="480" w:lineRule="auto"/>
      </w:pPr>
      <w:r w:rsidRPr="006D531F">
        <w:rPr>
          <w:i/>
          <w:iCs/>
        </w:rPr>
        <w:t>Figure 4.</w:t>
      </w:r>
      <w:r w:rsidRPr="009903FF">
        <w:t xml:space="preserve"> Within-year time series of modeled species biomasses in Maryland (top, a) and Virginia (bottom, b), where each line corresponds to a different year. Note the change in y-axis scales between </w:t>
      </w:r>
      <w:commentRangeStart w:id="500"/>
      <w:r w:rsidRPr="009903FF">
        <w:t>species</w:t>
      </w:r>
      <w:commentRangeEnd w:id="500"/>
      <w:r w:rsidR="007417BB">
        <w:rPr>
          <w:rStyle w:val="CommentReference"/>
        </w:rPr>
        <w:commentReference w:id="500"/>
      </w:r>
      <w:r w:rsidRPr="009903FF">
        <w:t>.</w:t>
      </w:r>
    </w:p>
    <w:p w14:paraId="0571A24F" w14:textId="77777777" w:rsidR="002845D8" w:rsidRPr="009903FF" w:rsidRDefault="002845D8" w:rsidP="002845D8">
      <w:pPr>
        <w:spacing w:line="480" w:lineRule="auto"/>
      </w:pPr>
    </w:p>
    <w:p w14:paraId="736C526A" w14:textId="77777777" w:rsidR="002845D8" w:rsidRPr="009903FF" w:rsidRDefault="002845D8" w:rsidP="002845D8">
      <w:pPr>
        <w:spacing w:line="480" w:lineRule="auto"/>
      </w:pPr>
    </w:p>
    <w:p w14:paraId="1DA2A2AC" w14:textId="7DB335E3" w:rsidR="002845D8" w:rsidRPr="009903FF" w:rsidRDefault="002845D8" w:rsidP="002845D8">
      <w:pPr>
        <w:spacing w:line="480" w:lineRule="auto"/>
        <w:jc w:val="center"/>
      </w:pPr>
      <w:del w:id="501" w:author="Sean Hardison" w:date="2024-05-22T16:20:00Z" w16du:dateUtc="2024-05-22T22:20:00Z">
        <w:r w:rsidDel="004612BB">
          <w:rPr>
            <w:noProof/>
            <w14:ligatures w14:val="standardContextual"/>
          </w:rPr>
          <w:lastRenderedPageBreak/>
          <w:drawing>
            <wp:inline distT="0" distB="0" distL="0" distR="0" wp14:anchorId="5593C627" wp14:editId="642C7E24">
              <wp:extent cx="5943600" cy="5019040"/>
              <wp:effectExtent l="0" t="0" r="0" b="0"/>
              <wp:docPr id="1769390141" name="Picture 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90141" name="Picture 3" descr="A screenshot of a 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019040"/>
                      </a:xfrm>
                      <a:prstGeom prst="rect">
                        <a:avLst/>
                      </a:prstGeom>
                    </pic:spPr>
                  </pic:pic>
                </a:graphicData>
              </a:graphic>
            </wp:inline>
          </w:drawing>
        </w:r>
      </w:del>
      <w:ins w:id="502" w:author="Sean Hardison" w:date="2024-05-22T16:20:00Z" w16du:dateUtc="2024-05-22T22:20:00Z">
        <w:r w:rsidR="004612BB">
          <w:rPr>
            <w:noProof/>
            <w14:ligatures w14:val="standardContextual"/>
          </w:rPr>
          <w:lastRenderedPageBreak/>
          <w:drawing>
            <wp:inline distT="0" distB="0" distL="0" distR="0" wp14:anchorId="5F2741D8" wp14:editId="09A169FA">
              <wp:extent cx="5943600" cy="5017770"/>
              <wp:effectExtent l="0" t="0" r="0" b="0"/>
              <wp:docPr id="64071333" name="Picture 3" descr="A diagram of a patient's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1333" name="Picture 3" descr="A diagram of a patient's flow&#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017770"/>
                      </a:xfrm>
                      <a:prstGeom prst="rect">
                        <a:avLst/>
                      </a:prstGeom>
                    </pic:spPr>
                  </pic:pic>
                </a:graphicData>
              </a:graphic>
            </wp:inline>
          </w:drawing>
        </w:r>
      </w:ins>
    </w:p>
    <w:p w14:paraId="03476533" w14:textId="77777777" w:rsidR="002845D8" w:rsidRPr="009903FF" w:rsidRDefault="002845D8" w:rsidP="002845D8">
      <w:pPr>
        <w:spacing w:line="480" w:lineRule="auto"/>
      </w:pPr>
      <w:r w:rsidRPr="009903FF">
        <w:rPr>
          <w:i/>
          <w:iCs/>
        </w:rPr>
        <w:t>Figure 5.</w:t>
      </w:r>
      <w:r w:rsidRPr="009903FF">
        <w:t xml:space="preserve"> Linked path diagrams showing the relationships between asynchrony in the community (red) and harvest portfolio (green) in MD (top) and VA (bottom) waters. Variables connected by an “</w:t>
      </w:r>
      <m:oMath>
        <m:r>
          <w:rPr>
            <w:rFonts w:ascii="Cambria Math" w:hAnsi="Cambria Math"/>
          </w:rPr>
          <m:t>×</m:t>
        </m:r>
      </m:oMath>
      <w:r w:rsidRPr="009903FF">
        <w:t>” indicate a multiplicative relation between those variables, the product of which is given by the variable following the arrow. Statistical relationships were modeled using SEMs, the hypothesized paths of which are shown in the black boxes: dark blue arrows indicate positive relationships (P &lt; 0.05), red arrows negative, double-headed black arrows correlated errors, and dotted grey lines no relationship. Numbers next to paths show standardized coefficients. See Table 1 for definitions of terms.</w:t>
      </w:r>
    </w:p>
    <w:p w14:paraId="6501F84B" w14:textId="77777777" w:rsidR="002845D8" w:rsidRPr="009903FF" w:rsidRDefault="002845D8" w:rsidP="002845D8">
      <w:pPr>
        <w:spacing w:line="480" w:lineRule="auto"/>
      </w:pPr>
      <w:r>
        <w:rPr>
          <w:noProof/>
          <w14:ligatures w14:val="standardContextual"/>
        </w:rPr>
        <w:lastRenderedPageBreak/>
        <w:drawing>
          <wp:inline distT="0" distB="0" distL="0" distR="0" wp14:anchorId="3BBA5B6D" wp14:editId="77522BED">
            <wp:extent cx="5943600" cy="4543425"/>
            <wp:effectExtent l="0" t="0" r="0" b="3175"/>
            <wp:docPr id="671118382" name="Picture 4"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18382" name="Picture 4" descr="A graph of different types of graph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543425"/>
                    </a:xfrm>
                    <a:prstGeom prst="rect">
                      <a:avLst/>
                    </a:prstGeom>
                  </pic:spPr>
                </pic:pic>
              </a:graphicData>
            </a:graphic>
          </wp:inline>
        </w:drawing>
      </w:r>
    </w:p>
    <w:p w14:paraId="179F39E1" w14:textId="77777777" w:rsidR="002845D8" w:rsidRPr="009903FF" w:rsidRDefault="002845D8" w:rsidP="002845D8">
      <w:pPr>
        <w:spacing w:line="480" w:lineRule="auto"/>
      </w:pPr>
      <w:r w:rsidRPr="009903FF">
        <w:rPr>
          <w:i/>
          <w:iCs/>
        </w:rPr>
        <w:t>Figure 6.</w:t>
      </w:r>
      <w:r w:rsidRPr="009903FF">
        <w:t xml:space="preserve"> The relationship between the harvest compensation effect (</w:t>
      </w:r>
      <w:proofErr w:type="spellStart"/>
      <w:r w:rsidRPr="009903FF">
        <w:t>CPE</w:t>
      </w:r>
      <w:r>
        <w:rPr>
          <w:vertAlign w:val="subscript"/>
        </w:rPr>
        <w:t>Harvest</w:t>
      </w:r>
      <w:proofErr w:type="spellEnd"/>
      <w:r w:rsidRPr="009903FF">
        <w:t>) and the seasonal harvest ratio (SHR) in MD (bottom</w:t>
      </w:r>
      <w:r>
        <w:t xml:space="preserve"> left</w:t>
      </w:r>
      <w:r w:rsidRPr="009903FF">
        <w:t>; R</w:t>
      </w:r>
      <w:r w:rsidRPr="009903FF">
        <w:rPr>
          <w:vertAlign w:val="superscript"/>
        </w:rPr>
        <w:t xml:space="preserve">2 </w:t>
      </w:r>
      <w:r w:rsidRPr="009903FF">
        <w:t>= 0.64). Also shown are harvest time series from Maryland during years when the SHR was highest (</w:t>
      </w:r>
      <w:r>
        <w:t>right</w:t>
      </w:r>
      <w:r w:rsidRPr="009903FF">
        <w:t xml:space="preserve">; 2012) and </w:t>
      </w:r>
      <w:commentRangeStart w:id="503"/>
      <w:r w:rsidRPr="009903FF">
        <w:t xml:space="preserve">lowest </w:t>
      </w:r>
      <w:commentRangeEnd w:id="503"/>
      <w:r w:rsidR="00D25F12">
        <w:rPr>
          <w:rStyle w:val="CommentReference"/>
        </w:rPr>
        <w:commentReference w:id="503"/>
      </w:r>
      <w:r w:rsidRPr="009903FF">
        <w:t>(top; 2009). Red shaded areas show the months during which the striped bass fishery was closed.</w:t>
      </w:r>
    </w:p>
    <w:p w14:paraId="527C350B" w14:textId="77777777" w:rsidR="002845D8" w:rsidRPr="009903FF" w:rsidRDefault="002845D8" w:rsidP="002845D8">
      <w:pPr>
        <w:spacing w:line="480" w:lineRule="auto"/>
      </w:pPr>
      <w:r>
        <w:rPr>
          <w:noProof/>
          <w14:ligatures w14:val="standardContextual"/>
        </w:rPr>
        <w:lastRenderedPageBreak/>
        <w:drawing>
          <wp:inline distT="0" distB="0" distL="0" distR="0" wp14:anchorId="266C204E" wp14:editId="035DDDB5">
            <wp:extent cx="5943600" cy="4669790"/>
            <wp:effectExtent l="0" t="0" r="0" b="3810"/>
            <wp:docPr id="81658910" name="Picture 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8910" name="Picture 5" descr="A graph of different colored lin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669790"/>
                    </a:xfrm>
                    <a:prstGeom prst="rect">
                      <a:avLst/>
                    </a:prstGeom>
                  </pic:spPr>
                </pic:pic>
              </a:graphicData>
            </a:graphic>
          </wp:inline>
        </w:drawing>
      </w:r>
    </w:p>
    <w:p w14:paraId="020BCBB4" w14:textId="77777777" w:rsidR="002845D8" w:rsidRPr="009903FF" w:rsidRDefault="002845D8" w:rsidP="002845D8">
      <w:pPr>
        <w:spacing w:line="480" w:lineRule="auto"/>
      </w:pPr>
      <w:r w:rsidRPr="006D531F">
        <w:rPr>
          <w:i/>
          <w:iCs/>
        </w:rPr>
        <w:t>Figure 7.</w:t>
      </w:r>
      <w:r w:rsidRPr="009903FF">
        <w:t xml:space="preserve"> </w:t>
      </w:r>
      <w:commentRangeStart w:id="504"/>
      <w:r w:rsidRPr="009903FF">
        <w:t xml:space="preserve">Time </w:t>
      </w:r>
      <w:commentRangeEnd w:id="504"/>
      <w:r w:rsidR="00D25F12">
        <w:rPr>
          <w:rStyle w:val="CommentReference"/>
        </w:rPr>
        <w:commentReference w:id="504"/>
      </w:r>
      <w:r w:rsidRPr="009903FF">
        <w:t>series of annual biomass (a) and harvests (b) in the Virginia and Maryland regions of the Chesapeake Bay mainstem between 2002-2018.</w:t>
      </w:r>
    </w:p>
    <w:p w14:paraId="199270AA" w14:textId="30DD6EB0" w:rsidR="002845D8" w:rsidRPr="009903FF" w:rsidRDefault="002845D8" w:rsidP="002845D8">
      <w:pPr>
        <w:spacing w:line="480" w:lineRule="auto"/>
        <w:jc w:val="center"/>
      </w:pPr>
      <w:del w:id="505" w:author="Sean Hardison" w:date="2024-05-22T13:28:00Z" w16du:dateUtc="2024-05-22T19:28:00Z">
        <w:r w:rsidRPr="009903FF" w:rsidDel="001A60D3">
          <w:rPr>
            <w:noProof/>
            <w14:ligatures w14:val="standardContextual"/>
          </w:rPr>
          <w:lastRenderedPageBreak/>
          <w:drawing>
            <wp:inline distT="0" distB="0" distL="0" distR="0" wp14:anchorId="73417192" wp14:editId="05ACC7E5">
              <wp:extent cx="5943600" cy="3962400"/>
              <wp:effectExtent l="0" t="0" r="0" b="0"/>
              <wp:docPr id="1571164401" name="Picture 11"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64401" name="Picture 11" descr="A graph of different types of graph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del>
      <w:ins w:id="506" w:author="Sean Hardison" w:date="2024-05-22T13:29:00Z" w16du:dateUtc="2024-05-22T19:29:00Z">
        <w:r w:rsidR="001A60D3">
          <w:rPr>
            <w:noProof/>
            <w14:ligatures w14:val="standardContextual"/>
          </w:rPr>
          <w:drawing>
            <wp:inline distT="0" distB="0" distL="0" distR="0" wp14:anchorId="39EC2DAE" wp14:editId="231F0D81">
              <wp:extent cx="5943600" cy="3962400"/>
              <wp:effectExtent l="0" t="0" r="0" b="0"/>
              <wp:docPr id="2118013317" name="Picture 1" descr="A graph of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13317" name="Picture 1" descr="A graph of different types of graph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ins>
    </w:p>
    <w:p w14:paraId="21F8ED0C" w14:textId="5C90785E" w:rsidR="002845D8" w:rsidRPr="009903FF" w:rsidRDefault="002845D8" w:rsidP="002845D8">
      <w:pPr>
        <w:spacing w:line="480" w:lineRule="auto"/>
      </w:pPr>
      <w:r w:rsidRPr="006D531F">
        <w:rPr>
          <w:i/>
          <w:iCs/>
        </w:rPr>
        <w:lastRenderedPageBreak/>
        <w:t>Figure 8.</w:t>
      </w:r>
      <w:r w:rsidRPr="009903FF">
        <w:t xml:space="preserve"> </w:t>
      </w:r>
      <w:r>
        <w:t>Interannual t</w:t>
      </w:r>
      <w:r w:rsidRPr="009903FF">
        <w:t xml:space="preserve">ime series of annual species statistical averaging (a, </w:t>
      </w:r>
      <w:proofErr w:type="spellStart"/>
      <w:r w:rsidRPr="009903FF">
        <w:t>SAE</w:t>
      </w:r>
      <w:r w:rsidRPr="009903FF">
        <w:rPr>
          <w:vertAlign w:val="subscript"/>
        </w:rPr>
        <w:t>Species</w:t>
      </w:r>
      <w:proofErr w:type="spellEnd"/>
      <w:r w:rsidRPr="009903FF">
        <w:t xml:space="preserve">), species compensation effects (b, </w:t>
      </w:r>
      <w:proofErr w:type="spellStart"/>
      <w:r w:rsidRPr="009903FF">
        <w:t>CPE</w:t>
      </w:r>
      <w:r w:rsidRPr="009903FF">
        <w:rPr>
          <w:vertAlign w:val="subscript"/>
        </w:rPr>
        <w:t>Species</w:t>
      </w:r>
      <w:proofErr w:type="spellEnd"/>
      <w:r w:rsidRPr="009903FF">
        <w:t xml:space="preserve">), harvest statistical averaging (c, </w:t>
      </w:r>
      <w:proofErr w:type="spellStart"/>
      <w:r w:rsidRPr="009903FF">
        <w:t>SAE</w:t>
      </w:r>
      <w:r w:rsidRPr="006D531F">
        <w:rPr>
          <w:vertAlign w:val="subscript"/>
        </w:rPr>
        <w:t>Harvest</w:t>
      </w:r>
      <w:proofErr w:type="spellEnd"/>
      <w:r w:rsidRPr="009903FF">
        <w:t xml:space="preserve">), and harvest compensation effects (d, </w:t>
      </w:r>
      <w:proofErr w:type="spellStart"/>
      <w:r w:rsidRPr="009903FF">
        <w:t>CPE</w:t>
      </w:r>
      <w:r w:rsidRPr="006D531F">
        <w:rPr>
          <w:vertAlign w:val="subscript"/>
        </w:rPr>
        <w:t>Harvest</w:t>
      </w:r>
      <w:proofErr w:type="spellEnd"/>
      <w:r w:rsidRPr="009903FF">
        <w:t xml:space="preserve">) in Virginia. Trend lines are from linear models shown with 95% confidence intervals (see Table </w:t>
      </w:r>
      <w:ins w:id="507" w:author="Sean Hardison" w:date="2024-05-22T13:15:00Z" w16du:dateUtc="2024-05-22T19:15:00Z">
        <w:r w:rsidR="009D2849">
          <w:t>S</w:t>
        </w:r>
      </w:ins>
      <w:ins w:id="508" w:author="Sean Hardison" w:date="2024-05-22T13:35:00Z" w16du:dateUtc="2024-05-22T19:35:00Z">
        <w:r w:rsidR="005D175D">
          <w:t>4</w:t>
        </w:r>
      </w:ins>
      <w:del w:id="509" w:author="Sean Hardison" w:date="2024-05-22T13:35:00Z" w16du:dateUtc="2024-05-22T19:35:00Z">
        <w:r w:rsidRPr="009903FF" w:rsidDel="005D175D">
          <w:delText>2</w:delText>
        </w:r>
      </w:del>
      <w:r w:rsidRPr="009903FF">
        <w:t xml:space="preserve"> for details).</w:t>
      </w:r>
    </w:p>
    <w:p w14:paraId="65AAB42F" w14:textId="77777777" w:rsidR="002845D8" w:rsidRPr="009903FF" w:rsidRDefault="002845D8" w:rsidP="002845D8">
      <w:pPr>
        <w:jc w:val="center"/>
      </w:pPr>
      <w:r w:rsidRPr="009903FF">
        <w:rPr>
          <w:noProof/>
          <w14:ligatures w14:val="standardContextual"/>
        </w:rPr>
        <w:drawing>
          <wp:inline distT="0" distB="0" distL="0" distR="0" wp14:anchorId="431BC514" wp14:editId="7278122B">
            <wp:extent cx="4572000" cy="3657600"/>
            <wp:effectExtent l="0" t="0" r="0" b="0"/>
            <wp:docPr id="1498490839" name="Picture 1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90839" name="Picture 17" descr="A graph of different colored lin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60CF4C35" w14:textId="77777777" w:rsidR="002845D8" w:rsidRPr="009903FF" w:rsidRDefault="002845D8" w:rsidP="002845D8">
      <w:pPr>
        <w:spacing w:line="480" w:lineRule="auto"/>
        <w:sectPr w:rsidR="002845D8" w:rsidRPr="009903FF" w:rsidSect="00231AD4">
          <w:pgSz w:w="12240" w:h="15840"/>
          <w:pgMar w:top="1440" w:right="1440" w:bottom="1440" w:left="1440" w:header="720" w:footer="720" w:gutter="0"/>
          <w:lnNumType w:countBy="1" w:restart="continuous"/>
          <w:cols w:space="720"/>
          <w:docGrid w:linePitch="360"/>
        </w:sectPr>
      </w:pPr>
      <w:r w:rsidRPr="006D531F">
        <w:rPr>
          <w:i/>
          <w:iCs/>
        </w:rPr>
        <w:t>Figure 9.</w:t>
      </w:r>
      <w:r w:rsidRPr="009903FF">
        <w:rPr>
          <w:i/>
          <w:iCs/>
        </w:rPr>
        <w:t xml:space="preserve"> </w:t>
      </w:r>
      <w:r w:rsidRPr="009903FF">
        <w:t>Species-specific time series of the weighted-average month of harvest in Virginia, where weights are given by monthly harvests. A positive linear trend indicates that the timing of harvests</w:t>
      </w:r>
      <w:r>
        <w:t xml:space="preserve"> shifted</w:t>
      </w:r>
      <w:r w:rsidRPr="009903FF">
        <w:t xml:space="preserve"> to be later in the year, and a negative trend, earlier</w:t>
      </w:r>
      <w:r>
        <w:t>.</w:t>
      </w:r>
    </w:p>
    <w:p w14:paraId="0BAB84FE" w14:textId="77777777" w:rsidR="002845D8" w:rsidRPr="009903FF" w:rsidRDefault="002845D8" w:rsidP="002845D8">
      <w:pPr>
        <w:spacing w:line="480" w:lineRule="auto"/>
      </w:pPr>
    </w:p>
    <w:p w14:paraId="4E19C1CA" w14:textId="77777777" w:rsidR="002845D8" w:rsidRPr="009903FF" w:rsidRDefault="002845D8" w:rsidP="002845D8">
      <w:pPr>
        <w:spacing w:line="480" w:lineRule="auto"/>
        <w:jc w:val="center"/>
      </w:pPr>
      <w:r>
        <w:rPr>
          <w:noProof/>
          <w14:ligatures w14:val="standardContextual"/>
        </w:rPr>
        <w:drawing>
          <wp:inline distT="0" distB="0" distL="0" distR="0" wp14:anchorId="7780B161" wp14:editId="0BF288D5">
            <wp:extent cx="5943600" cy="2773680"/>
            <wp:effectExtent l="0" t="0" r="0" b="0"/>
            <wp:docPr id="1759264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642" name="Picture 1" descr="A graph of different colored lin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4D2C4117" w14:textId="2368FE16" w:rsidR="002845D8" w:rsidRPr="009903FF" w:rsidRDefault="002845D8" w:rsidP="002845D8">
      <w:pPr>
        <w:spacing w:line="480" w:lineRule="auto"/>
      </w:pPr>
      <w:r w:rsidRPr="000037BF">
        <w:rPr>
          <w:i/>
          <w:iCs/>
        </w:rPr>
        <w:t>Figure 10</w:t>
      </w:r>
      <w:r w:rsidRPr="009903FF">
        <w:t>. Time series of</w:t>
      </w:r>
      <w:r>
        <w:t xml:space="preserve"> total annual</w:t>
      </w:r>
      <w:r w:rsidRPr="009903FF">
        <w:t xml:space="preserve"> fishing trips across months </w:t>
      </w:r>
      <w:r>
        <w:t xml:space="preserve">(a) and total harvest per trip (b) </w:t>
      </w:r>
      <w:r w:rsidRPr="009903FF">
        <w:t xml:space="preserve">in the Virginia portion of Chesapeake Bay. The </w:t>
      </w:r>
      <w:proofErr w:type="spellStart"/>
      <w:r w:rsidRPr="009903FF">
        <w:t>across</w:t>
      </w:r>
      <w:proofErr w:type="spellEnd"/>
      <w:r w:rsidRPr="009903FF">
        <w:t xml:space="preserve">-species annual average </w:t>
      </w:r>
      <w:ins w:id="510" w:author="Hardison, Sean (sh5rs)" w:date="2024-02-13T17:09:00Z">
        <w:r w:rsidR="00F71B1F">
          <w:t>number of trips</w:t>
        </w:r>
      </w:ins>
      <w:del w:id="511" w:author="Hardison, Sean (sh5rs)" w:date="2024-02-13T17:09:00Z">
        <w:r w:rsidRPr="009903FF" w:rsidDel="00F71B1F">
          <w:delText>of these</w:delText>
        </w:r>
      </w:del>
      <w:r w:rsidRPr="009903FF">
        <w:t xml:space="preserve"> </w:t>
      </w:r>
      <w:del w:id="512" w:author="Hardison, Sean (sh5rs)" w:date="2024-02-13T17:10:00Z">
        <w:r w:rsidRPr="009903FF" w:rsidDel="00F71B1F">
          <w:delText xml:space="preserve">time </w:delText>
        </w:r>
      </w:del>
      <w:del w:id="513" w:author="Hardison, Sean (sh5rs)" w:date="2024-02-13T17:09:00Z">
        <w:r w:rsidRPr="009903FF" w:rsidDel="00F71B1F">
          <w:delText xml:space="preserve">series </w:delText>
        </w:r>
      </w:del>
      <w:r w:rsidRPr="009903FF">
        <w:t>is used in VA SEM 1, shown in Fig. 5.</w:t>
      </w:r>
    </w:p>
    <w:p w14:paraId="35C9FFF9" w14:textId="77777777" w:rsidR="002845D8" w:rsidRPr="009903FF" w:rsidRDefault="002845D8" w:rsidP="002845D8">
      <w:r w:rsidRPr="009903FF">
        <w:br w:type="page"/>
      </w:r>
    </w:p>
    <w:p w14:paraId="216DCD86" w14:textId="77777777" w:rsidR="002845D8" w:rsidRPr="009903FF" w:rsidRDefault="002845D8" w:rsidP="002845D8">
      <w:pPr>
        <w:spacing w:line="480" w:lineRule="auto"/>
        <w:jc w:val="center"/>
      </w:pPr>
      <w:r>
        <w:rPr>
          <w:noProof/>
          <w14:ligatures w14:val="standardContextual"/>
        </w:rPr>
        <w:lastRenderedPageBreak/>
        <w:drawing>
          <wp:inline distT="0" distB="0" distL="0" distR="0" wp14:anchorId="71C78C3A" wp14:editId="0F5B7EF7">
            <wp:extent cx="5943600" cy="2228850"/>
            <wp:effectExtent l="0" t="0" r="0" b="6350"/>
            <wp:docPr id="17045527" name="Picture 8" descr="A graph of a line and 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527" name="Picture 8" descr="A graph of a line and a graph of a l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0C724DE6" w14:textId="77777777" w:rsidR="002845D8" w:rsidRPr="009903FF" w:rsidRDefault="002845D8" w:rsidP="002845D8">
      <w:pPr>
        <w:spacing w:line="480" w:lineRule="auto"/>
      </w:pPr>
      <w:r w:rsidRPr="000037BF">
        <w:rPr>
          <w:i/>
          <w:iCs/>
        </w:rPr>
        <w:t>Figure 11</w:t>
      </w:r>
      <w:r w:rsidRPr="009903FF">
        <w:t>. Time series of portfolio harvest stability in Maryland (a) and Virginia (b). Virginia portfolio harvest stability declined significantly over the study period (P &lt; 0.001), as shown by the trend line with 95% confidence interval.</w:t>
      </w:r>
    </w:p>
    <w:p w14:paraId="18231738" w14:textId="77777777" w:rsidR="002845D8" w:rsidRPr="009903FF" w:rsidRDefault="002845D8" w:rsidP="002845D8">
      <w:pPr>
        <w:spacing w:line="480" w:lineRule="auto"/>
        <w:jc w:val="center"/>
      </w:pPr>
    </w:p>
    <w:p w14:paraId="153E8EB2" w14:textId="77777777" w:rsidR="002845D8" w:rsidRPr="009903FF" w:rsidRDefault="002845D8" w:rsidP="002845D8">
      <w:pPr>
        <w:spacing w:line="480" w:lineRule="auto"/>
        <w:sectPr w:rsidR="002845D8" w:rsidRPr="009903FF" w:rsidSect="00231AD4">
          <w:pgSz w:w="12240" w:h="15840"/>
          <w:pgMar w:top="1440" w:right="1440" w:bottom="1440" w:left="1440" w:header="720" w:footer="720" w:gutter="0"/>
          <w:lnNumType w:countBy="1" w:restart="continuous"/>
          <w:cols w:space="720"/>
          <w:docGrid w:linePitch="360"/>
        </w:sectPr>
      </w:pPr>
    </w:p>
    <w:p w14:paraId="1BF503DB" w14:textId="77777777" w:rsidR="002845D8" w:rsidRPr="009903FF" w:rsidRDefault="002845D8" w:rsidP="002845D8">
      <w:pPr>
        <w:pStyle w:val="Caption"/>
        <w:keepNext/>
        <w:spacing w:line="480" w:lineRule="auto"/>
      </w:pPr>
      <w:r w:rsidRPr="009903FF">
        <w:lastRenderedPageBreak/>
        <w:t xml:space="preserve">Table 1. Definitions of asynchrony and stability terms, their abbreviations, and general mathematical formulas. </w:t>
      </w:r>
    </w:p>
    <w:tbl>
      <w:tblPr>
        <w:tblW w:w="14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0"/>
        <w:gridCol w:w="1511"/>
        <w:gridCol w:w="2834"/>
        <w:gridCol w:w="6480"/>
      </w:tblGrid>
      <w:tr w:rsidR="002845D8" w:rsidRPr="009903FF" w14:paraId="55781836" w14:textId="77777777" w:rsidTr="00F6036C">
        <w:trPr>
          <w:trHeight w:val="314"/>
          <w:jc w:val="center"/>
        </w:trPr>
        <w:tc>
          <w:tcPr>
            <w:tcW w:w="3480" w:type="dxa"/>
            <w:shd w:val="clear" w:color="auto" w:fill="auto"/>
            <w:noWrap/>
            <w:vAlign w:val="bottom"/>
            <w:hideMark/>
          </w:tcPr>
          <w:p w14:paraId="21A19D16" w14:textId="77777777" w:rsidR="002845D8" w:rsidRPr="009903FF" w:rsidRDefault="002845D8" w:rsidP="00F6036C">
            <w:pPr>
              <w:spacing w:line="480" w:lineRule="auto"/>
              <w:jc w:val="center"/>
              <w:rPr>
                <w:b/>
                <w:bCs/>
                <w:i/>
                <w:iCs/>
                <w:color w:val="000000"/>
              </w:rPr>
            </w:pPr>
            <w:r w:rsidRPr="009903FF">
              <w:rPr>
                <w:b/>
                <w:bCs/>
                <w:i/>
                <w:iCs/>
                <w:color w:val="000000"/>
              </w:rPr>
              <w:t>Term</w:t>
            </w:r>
          </w:p>
        </w:tc>
        <w:tc>
          <w:tcPr>
            <w:tcW w:w="1511" w:type="dxa"/>
            <w:shd w:val="clear" w:color="auto" w:fill="auto"/>
            <w:noWrap/>
            <w:vAlign w:val="bottom"/>
            <w:hideMark/>
          </w:tcPr>
          <w:p w14:paraId="50141521" w14:textId="77777777" w:rsidR="002845D8" w:rsidRPr="009903FF" w:rsidRDefault="002845D8" w:rsidP="00F6036C">
            <w:pPr>
              <w:spacing w:line="480" w:lineRule="auto"/>
              <w:jc w:val="center"/>
              <w:rPr>
                <w:b/>
                <w:bCs/>
                <w:i/>
                <w:iCs/>
                <w:color w:val="000000"/>
              </w:rPr>
            </w:pPr>
            <w:r w:rsidRPr="009903FF">
              <w:rPr>
                <w:b/>
                <w:bCs/>
                <w:i/>
                <w:iCs/>
                <w:color w:val="000000"/>
              </w:rPr>
              <w:t>Abbreviation</w:t>
            </w:r>
          </w:p>
        </w:tc>
        <w:tc>
          <w:tcPr>
            <w:tcW w:w="2834" w:type="dxa"/>
            <w:shd w:val="clear" w:color="auto" w:fill="auto"/>
            <w:noWrap/>
            <w:vAlign w:val="bottom"/>
            <w:hideMark/>
          </w:tcPr>
          <w:p w14:paraId="2D7B7F69" w14:textId="77777777" w:rsidR="002845D8" w:rsidRPr="009903FF" w:rsidRDefault="002845D8" w:rsidP="00F6036C">
            <w:pPr>
              <w:spacing w:line="480" w:lineRule="auto"/>
              <w:jc w:val="center"/>
              <w:rPr>
                <w:b/>
                <w:bCs/>
                <w:i/>
                <w:iCs/>
                <w:color w:val="000000"/>
              </w:rPr>
            </w:pPr>
            <w:r w:rsidRPr="009903FF">
              <w:rPr>
                <w:b/>
                <w:bCs/>
                <w:i/>
                <w:iCs/>
                <w:color w:val="000000"/>
              </w:rPr>
              <w:t>Formula</w:t>
            </w:r>
          </w:p>
        </w:tc>
        <w:tc>
          <w:tcPr>
            <w:tcW w:w="6480" w:type="dxa"/>
            <w:shd w:val="clear" w:color="auto" w:fill="auto"/>
            <w:noWrap/>
            <w:vAlign w:val="bottom"/>
            <w:hideMark/>
          </w:tcPr>
          <w:p w14:paraId="75D3B29D" w14:textId="77777777" w:rsidR="002845D8" w:rsidRPr="009903FF" w:rsidRDefault="002845D8" w:rsidP="00F6036C">
            <w:pPr>
              <w:spacing w:line="480" w:lineRule="auto"/>
              <w:jc w:val="center"/>
              <w:rPr>
                <w:b/>
                <w:bCs/>
                <w:i/>
                <w:iCs/>
                <w:color w:val="000000"/>
              </w:rPr>
            </w:pPr>
            <w:r w:rsidRPr="009903FF">
              <w:rPr>
                <w:b/>
                <w:bCs/>
                <w:i/>
                <w:iCs/>
                <w:color w:val="000000"/>
              </w:rPr>
              <w:t>Description</w:t>
            </w:r>
          </w:p>
        </w:tc>
      </w:tr>
      <w:tr w:rsidR="002845D8" w:rsidRPr="009903FF" w14:paraId="4775E318" w14:textId="77777777" w:rsidTr="00F6036C">
        <w:trPr>
          <w:trHeight w:val="557"/>
          <w:jc w:val="center"/>
        </w:trPr>
        <w:tc>
          <w:tcPr>
            <w:tcW w:w="3480" w:type="dxa"/>
            <w:shd w:val="clear" w:color="auto" w:fill="auto"/>
            <w:vAlign w:val="center"/>
            <w:hideMark/>
          </w:tcPr>
          <w:p w14:paraId="7B45AE19" w14:textId="77777777" w:rsidR="002845D8" w:rsidRPr="009903FF" w:rsidRDefault="002845D8" w:rsidP="00F6036C">
            <w:r w:rsidRPr="009903FF">
              <w:t>Total harvest stability (all months)</w:t>
            </w:r>
          </w:p>
        </w:tc>
        <w:tc>
          <w:tcPr>
            <w:tcW w:w="1511" w:type="dxa"/>
            <w:shd w:val="clear" w:color="auto" w:fill="auto"/>
            <w:noWrap/>
            <w:vAlign w:val="center"/>
            <w:hideMark/>
          </w:tcPr>
          <w:p w14:paraId="3B34F728" w14:textId="77777777" w:rsidR="002845D8" w:rsidRPr="009903FF" w:rsidRDefault="00000000" w:rsidP="00F6036C">
            <w:pPr>
              <w:spacing w:line="480" w:lineRule="auto"/>
              <w:jc w:val="center"/>
              <w:rPr>
                <w:color w:val="000000"/>
              </w:rPr>
            </w:pPr>
            <m:oMathPara>
              <m:oMath>
                <m:sSub>
                  <m:sSubPr>
                    <m:ctrlPr>
                      <w:rPr>
                        <w:rFonts w:ascii="Cambria Math" w:hAnsi="Cambria Math"/>
                        <w:i/>
                      </w:rPr>
                    </m:ctrlPr>
                  </m:sSubPr>
                  <m:e>
                    <m:r>
                      <w:rPr>
                        <w:rFonts w:ascii="Cambria Math" w:hAnsi="Cambria Math"/>
                      </w:rPr>
                      <m:t>S</m:t>
                    </m:r>
                  </m:e>
                  <m:sub>
                    <m:r>
                      <w:rPr>
                        <w:rFonts w:ascii="Cambria Math" w:hAnsi="Cambria Math"/>
                      </w:rPr>
                      <m:t>Portfolio,L</m:t>
                    </m:r>
                  </m:sub>
                </m:sSub>
              </m:oMath>
            </m:oMathPara>
          </w:p>
        </w:tc>
        <w:tc>
          <w:tcPr>
            <w:tcW w:w="2834" w:type="dxa"/>
            <w:shd w:val="clear" w:color="auto" w:fill="auto"/>
            <w:noWrap/>
            <w:vAlign w:val="center"/>
            <w:hideMark/>
          </w:tcPr>
          <w:p w14:paraId="79FA9FF4" w14:textId="77777777" w:rsidR="002845D8" w:rsidRPr="009903FF" w:rsidRDefault="00000000" w:rsidP="00F6036C">
            <w:pPr>
              <w:spacing w:line="480" w:lineRule="auto"/>
              <w:jc w:val="center"/>
              <w:rPr>
                <w:color w:val="000000"/>
              </w:rPr>
            </w:pPr>
            <m:oMathPara>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R</m:t>
                                </m:r>
                              </m:sub>
                            </m:sSub>
                          </m:num>
                          <m:den>
                            <m:sSub>
                              <m:sSubPr>
                                <m:ctrlPr>
                                  <w:rPr>
                                    <w:rFonts w:ascii="Cambria Math" w:hAnsi="Cambria Math"/>
                                    <w:i/>
                                  </w:rPr>
                                </m:ctrlPr>
                              </m:sSubPr>
                              <m:e>
                                <m:r>
                                  <w:rPr>
                                    <w:rFonts w:ascii="Cambria Math" w:hAnsi="Cambria Math"/>
                                  </w:rPr>
                                  <m:t>μ</m:t>
                                </m:r>
                              </m:e>
                              <m:sub>
                                <m:r>
                                  <w:rPr>
                                    <w:rFonts w:ascii="Cambria Math" w:hAnsi="Cambria Math"/>
                                  </w:rPr>
                                  <m:t>R</m:t>
                                </m:r>
                              </m:sub>
                            </m:sSub>
                          </m:den>
                        </m:f>
                      </m:e>
                    </m:d>
                  </m:e>
                  <m:sup>
                    <m:r>
                      <w:rPr>
                        <w:rFonts w:ascii="Cambria Math" w:hAnsi="Cambria Math"/>
                      </w:rPr>
                      <m:t>-1</m:t>
                    </m:r>
                  </m:sup>
                </m:sSup>
              </m:oMath>
            </m:oMathPara>
          </w:p>
        </w:tc>
        <w:tc>
          <w:tcPr>
            <w:tcW w:w="6480" w:type="dxa"/>
            <w:shd w:val="clear" w:color="auto" w:fill="auto"/>
            <w:hideMark/>
          </w:tcPr>
          <w:p w14:paraId="1ED75F76" w14:textId="77777777" w:rsidR="002845D8" w:rsidRPr="009903FF" w:rsidRDefault="002845D8" w:rsidP="00F6036C">
            <w:pPr>
              <w:jc w:val="center"/>
            </w:pPr>
            <w:r w:rsidRPr="009903FF">
              <w:t>The stability of total harvests across all species and months.</w:t>
            </w:r>
          </w:p>
        </w:tc>
      </w:tr>
      <w:tr w:rsidR="002845D8" w:rsidRPr="009903FF" w14:paraId="57C21047" w14:textId="77777777" w:rsidTr="00F6036C">
        <w:trPr>
          <w:trHeight w:val="557"/>
          <w:jc w:val="center"/>
        </w:trPr>
        <w:tc>
          <w:tcPr>
            <w:tcW w:w="3480" w:type="dxa"/>
            <w:shd w:val="clear" w:color="auto" w:fill="auto"/>
            <w:vAlign w:val="center"/>
            <w:hideMark/>
          </w:tcPr>
          <w:p w14:paraId="1095F686" w14:textId="77777777" w:rsidR="002845D8" w:rsidRPr="009903FF" w:rsidRDefault="002845D8" w:rsidP="00F6036C">
            <w:r w:rsidRPr="009903FF">
              <w:t>Total harvest stability (5 months)</w:t>
            </w:r>
          </w:p>
        </w:tc>
        <w:tc>
          <w:tcPr>
            <w:tcW w:w="1511" w:type="dxa"/>
            <w:shd w:val="clear" w:color="auto" w:fill="auto"/>
            <w:noWrap/>
            <w:vAlign w:val="center"/>
            <w:hideMark/>
          </w:tcPr>
          <w:p w14:paraId="641F2E3F" w14:textId="77777777" w:rsidR="002845D8" w:rsidRPr="009903FF" w:rsidRDefault="00000000" w:rsidP="00F6036C">
            <w:pPr>
              <w:spacing w:line="480" w:lineRule="auto"/>
              <w:jc w:val="center"/>
              <w:rPr>
                <w:color w:val="000000"/>
              </w:rPr>
            </w:pPr>
            <m:oMathPara>
              <m:oMath>
                <m:sSub>
                  <m:sSubPr>
                    <m:ctrlPr>
                      <w:rPr>
                        <w:rFonts w:ascii="Cambria Math" w:hAnsi="Cambria Math"/>
                        <w:i/>
                      </w:rPr>
                    </m:ctrlPr>
                  </m:sSubPr>
                  <m:e>
                    <m:r>
                      <w:rPr>
                        <w:rFonts w:ascii="Cambria Math" w:hAnsi="Cambria Math"/>
                      </w:rPr>
                      <m:t>S</m:t>
                    </m:r>
                  </m:e>
                  <m:sub>
                    <m:r>
                      <w:rPr>
                        <w:rFonts w:ascii="Cambria Math" w:hAnsi="Cambria Math"/>
                      </w:rPr>
                      <m:t>Portfolio,S</m:t>
                    </m:r>
                  </m:sub>
                </m:sSub>
              </m:oMath>
            </m:oMathPara>
          </w:p>
        </w:tc>
        <w:tc>
          <w:tcPr>
            <w:tcW w:w="2834" w:type="dxa"/>
            <w:shd w:val="clear" w:color="auto" w:fill="auto"/>
            <w:noWrap/>
            <w:vAlign w:val="center"/>
            <w:hideMark/>
          </w:tcPr>
          <w:p w14:paraId="1B3E103D" w14:textId="77777777" w:rsidR="002845D8" w:rsidRPr="009903FF" w:rsidRDefault="00000000" w:rsidP="00F6036C">
            <w:pPr>
              <w:spacing w:line="480" w:lineRule="auto"/>
              <w:jc w:val="center"/>
              <w:rPr>
                <w:color w:val="000000"/>
              </w:rPr>
            </w:pPr>
            <m:oMathPara>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R</m:t>
                                </m:r>
                              </m:sub>
                            </m:sSub>
                          </m:num>
                          <m:den>
                            <m:sSub>
                              <m:sSubPr>
                                <m:ctrlPr>
                                  <w:rPr>
                                    <w:rFonts w:ascii="Cambria Math" w:hAnsi="Cambria Math"/>
                                    <w:i/>
                                  </w:rPr>
                                </m:ctrlPr>
                              </m:sSubPr>
                              <m:e>
                                <m:r>
                                  <w:rPr>
                                    <w:rFonts w:ascii="Cambria Math" w:hAnsi="Cambria Math"/>
                                  </w:rPr>
                                  <m:t>μ</m:t>
                                </m:r>
                              </m:e>
                              <m:sub>
                                <m:r>
                                  <w:rPr>
                                    <w:rFonts w:ascii="Cambria Math" w:hAnsi="Cambria Math"/>
                                  </w:rPr>
                                  <m:t>R</m:t>
                                </m:r>
                              </m:sub>
                            </m:sSub>
                          </m:den>
                        </m:f>
                      </m:e>
                    </m:d>
                  </m:e>
                  <m:sup>
                    <m:r>
                      <w:rPr>
                        <w:rFonts w:ascii="Cambria Math" w:hAnsi="Cambria Math"/>
                      </w:rPr>
                      <m:t>-1</m:t>
                    </m:r>
                  </m:sup>
                </m:sSup>
              </m:oMath>
            </m:oMathPara>
          </w:p>
        </w:tc>
        <w:tc>
          <w:tcPr>
            <w:tcW w:w="6480" w:type="dxa"/>
            <w:shd w:val="clear" w:color="auto" w:fill="auto"/>
            <w:hideMark/>
          </w:tcPr>
          <w:p w14:paraId="3701B679" w14:textId="77777777" w:rsidR="002845D8" w:rsidRPr="009903FF" w:rsidRDefault="002845D8" w:rsidP="00F6036C">
            <w:pPr>
              <w:jc w:val="center"/>
            </w:pPr>
            <w:r w:rsidRPr="009903FF">
              <w:t>The stability of total harvests across all species during the five months when biomass estimates are available.</w:t>
            </w:r>
          </w:p>
        </w:tc>
      </w:tr>
      <w:tr w:rsidR="002845D8" w:rsidRPr="009903FF" w14:paraId="10EC75C0" w14:textId="77777777" w:rsidTr="00F6036C">
        <w:trPr>
          <w:trHeight w:val="467"/>
          <w:jc w:val="center"/>
        </w:trPr>
        <w:tc>
          <w:tcPr>
            <w:tcW w:w="3480" w:type="dxa"/>
            <w:shd w:val="clear" w:color="auto" w:fill="auto"/>
            <w:vAlign w:val="center"/>
            <w:hideMark/>
          </w:tcPr>
          <w:p w14:paraId="4AF76935" w14:textId="77777777" w:rsidR="002845D8" w:rsidRPr="009903FF" w:rsidRDefault="002845D8" w:rsidP="00F6036C">
            <w:r w:rsidRPr="009903FF">
              <w:t>Species harvest stability</w:t>
            </w:r>
          </w:p>
        </w:tc>
        <w:tc>
          <w:tcPr>
            <w:tcW w:w="1511" w:type="dxa"/>
            <w:shd w:val="clear" w:color="auto" w:fill="auto"/>
            <w:noWrap/>
            <w:vAlign w:val="center"/>
            <w:hideMark/>
          </w:tcPr>
          <w:p w14:paraId="108BE1EF" w14:textId="77777777" w:rsidR="002845D8" w:rsidRPr="009903FF" w:rsidRDefault="00000000" w:rsidP="00F6036C">
            <w:pPr>
              <w:spacing w:line="480" w:lineRule="auto"/>
              <w:jc w:val="center"/>
              <w:rPr>
                <w:color w:val="000000"/>
              </w:rPr>
            </w:pPr>
            <m:oMathPara>
              <m:oMath>
                <m:sSub>
                  <m:sSubPr>
                    <m:ctrlPr>
                      <w:rPr>
                        <w:rFonts w:ascii="Cambria Math" w:hAnsi="Cambria Math"/>
                        <w:i/>
                      </w:rPr>
                    </m:ctrlPr>
                  </m:sSubPr>
                  <m:e>
                    <m:r>
                      <w:rPr>
                        <w:rFonts w:ascii="Cambria Math" w:hAnsi="Cambria Math"/>
                      </w:rPr>
                      <m:t>S</m:t>
                    </m:r>
                  </m:e>
                  <m:sub>
                    <m:r>
                      <w:rPr>
                        <w:rFonts w:ascii="Cambria Math" w:hAnsi="Cambria Math"/>
                      </w:rPr>
                      <m:t>Harvest</m:t>
                    </m:r>
                  </m:sub>
                </m:sSub>
              </m:oMath>
            </m:oMathPara>
          </w:p>
        </w:tc>
        <w:tc>
          <w:tcPr>
            <w:tcW w:w="2834" w:type="dxa"/>
            <w:shd w:val="clear" w:color="auto" w:fill="auto"/>
            <w:noWrap/>
            <w:vAlign w:val="center"/>
            <w:hideMark/>
          </w:tcPr>
          <w:p w14:paraId="616752D5" w14:textId="77777777" w:rsidR="002845D8" w:rsidRPr="009903FF" w:rsidRDefault="00000000" w:rsidP="00F6036C">
            <w:pPr>
              <w:spacing w:line="480" w:lineRule="auto"/>
              <w:jc w:val="center"/>
              <w:rPr>
                <w:color w:val="000000"/>
              </w:rPr>
            </w:pPr>
            <m:oMathPara>
              <m:oMath>
                <m:sSup>
                  <m:sSupPr>
                    <m:ctrlPr>
                      <w:rPr>
                        <w:rFonts w:ascii="Cambria Math" w:hAnsi="Cambria Math"/>
                        <w:i/>
                      </w:rPr>
                    </m:ctrlPr>
                  </m:sSupPr>
                  <m:e>
                    <m:d>
                      <m:dPr>
                        <m:ctrlPr>
                          <w:rPr>
                            <w:rFonts w:ascii="Cambria Math" w:hAnsi="Cambria Math"/>
                            <w:i/>
                          </w:rPr>
                        </m:ctrlPr>
                      </m:dPr>
                      <m:e>
                        <m:nary>
                          <m:naryPr>
                            <m:chr m:val="∑"/>
                            <m:limLoc m:val="subSup"/>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CV</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i</m:t>
                                    </m:r>
                                  </m:sub>
                                </m:sSub>
                              </m:num>
                              <m:den>
                                <m:sSub>
                                  <m:sSubPr>
                                    <m:ctrlPr>
                                      <w:rPr>
                                        <w:rFonts w:ascii="Cambria Math" w:hAnsi="Cambria Math"/>
                                        <w:i/>
                                      </w:rPr>
                                    </m:ctrlPr>
                                  </m:sSubPr>
                                  <m:e>
                                    <m:r>
                                      <w:rPr>
                                        <w:rFonts w:ascii="Cambria Math" w:hAnsi="Cambria Math"/>
                                      </w:rPr>
                                      <m:t>μ</m:t>
                                    </m:r>
                                  </m:e>
                                  <m:sub>
                                    <m:r>
                                      <w:rPr>
                                        <w:rFonts w:ascii="Cambria Math" w:hAnsi="Cambria Math"/>
                                      </w:rPr>
                                      <m:t>R</m:t>
                                    </m:r>
                                  </m:sub>
                                </m:sSub>
                              </m:den>
                            </m:f>
                          </m:e>
                        </m:nary>
                      </m:e>
                    </m:d>
                  </m:e>
                  <m:sup>
                    <m:r>
                      <w:rPr>
                        <w:rFonts w:ascii="Cambria Math" w:hAnsi="Cambria Math"/>
                      </w:rPr>
                      <m:t>-1</m:t>
                    </m:r>
                  </m:sup>
                </m:sSup>
              </m:oMath>
            </m:oMathPara>
          </w:p>
        </w:tc>
        <w:tc>
          <w:tcPr>
            <w:tcW w:w="6480" w:type="dxa"/>
            <w:shd w:val="clear" w:color="auto" w:fill="auto"/>
            <w:hideMark/>
          </w:tcPr>
          <w:p w14:paraId="53E19A62" w14:textId="77777777" w:rsidR="002845D8" w:rsidRPr="009903FF" w:rsidRDefault="002845D8" w:rsidP="00F6036C">
            <w:pPr>
              <w:jc w:val="center"/>
            </w:pPr>
            <w:r w:rsidRPr="009903FF">
              <w:t>The inverse of weighted-average harvest variability across species. We calculate</w:t>
            </w:r>
            <w:r>
              <w:t>d</w:t>
            </w:r>
            <w:r w:rsidRPr="009903FF">
              <w:t xml:space="preserve"> this index for the five months when biomass estimates are available.</w:t>
            </w:r>
          </w:p>
        </w:tc>
      </w:tr>
      <w:tr w:rsidR="002845D8" w:rsidRPr="009903FF" w14:paraId="4C635BCE" w14:textId="77777777" w:rsidTr="00F6036C">
        <w:trPr>
          <w:trHeight w:val="1008"/>
          <w:jc w:val="center"/>
        </w:trPr>
        <w:tc>
          <w:tcPr>
            <w:tcW w:w="3480" w:type="dxa"/>
            <w:shd w:val="clear" w:color="auto" w:fill="auto"/>
            <w:vAlign w:val="center"/>
            <w:hideMark/>
          </w:tcPr>
          <w:p w14:paraId="5A6DF98D" w14:textId="77777777" w:rsidR="002845D8" w:rsidRPr="009903FF" w:rsidRDefault="002845D8" w:rsidP="00F6036C">
            <w:r w:rsidRPr="009903FF">
              <w:t>Asynchrony</w:t>
            </w:r>
          </w:p>
        </w:tc>
        <w:tc>
          <w:tcPr>
            <w:tcW w:w="1511" w:type="dxa"/>
            <w:shd w:val="clear" w:color="auto" w:fill="auto"/>
            <w:noWrap/>
            <w:vAlign w:val="center"/>
            <w:hideMark/>
          </w:tcPr>
          <w:p w14:paraId="480B75E8" w14:textId="77777777" w:rsidR="002845D8" w:rsidRPr="009903FF" w:rsidRDefault="002845D8" w:rsidP="00F6036C">
            <w:pPr>
              <w:spacing w:line="480" w:lineRule="auto"/>
              <w:jc w:val="center"/>
              <w:rPr>
                <w:color w:val="000000"/>
              </w:rPr>
            </w:pPr>
            <m:oMathPara>
              <m:oMath>
                <m:r>
                  <w:rPr>
                    <w:rFonts w:ascii="Cambria Math" w:hAnsi="Cambria Math"/>
                  </w:rPr>
                  <m:t>ϕ</m:t>
                </m:r>
              </m:oMath>
            </m:oMathPara>
          </w:p>
        </w:tc>
        <w:tc>
          <w:tcPr>
            <w:tcW w:w="2834" w:type="dxa"/>
            <w:shd w:val="clear" w:color="auto" w:fill="auto"/>
            <w:noWrap/>
            <w:vAlign w:val="center"/>
            <w:hideMark/>
          </w:tcPr>
          <w:p w14:paraId="7AB71D65" w14:textId="77777777" w:rsidR="002845D8" w:rsidRPr="009903FF" w:rsidRDefault="00000000" w:rsidP="00F6036C">
            <w:pPr>
              <w:spacing w:line="480" w:lineRule="auto"/>
              <w:jc w:val="center"/>
              <w:rPr>
                <w:color w:val="000000"/>
              </w:rPr>
            </w:pPr>
            <m:oMathPara>
              <m:oMath>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σ</m:t>
                            </m:r>
                          </m:e>
                          <m:sub>
                            <m:r>
                              <w:rPr>
                                <w:rFonts w:ascii="Cambria Math" w:hAnsi="Cambria Math"/>
                              </w:rPr>
                              <m:t>i</m:t>
                            </m:r>
                          </m:sub>
                        </m:sSub>
                      </m:e>
                    </m:nary>
                  </m:num>
                  <m:den>
                    <m:sSub>
                      <m:sSubPr>
                        <m:ctrlPr>
                          <w:rPr>
                            <w:rFonts w:ascii="Cambria Math" w:hAnsi="Cambria Math"/>
                            <w:i/>
                          </w:rPr>
                        </m:ctrlPr>
                      </m:sSubPr>
                      <m:e>
                        <m:r>
                          <w:rPr>
                            <w:rFonts w:ascii="Cambria Math" w:hAnsi="Cambria Math"/>
                          </w:rPr>
                          <m:t>σ</m:t>
                        </m:r>
                      </m:e>
                      <m:sub>
                        <m:r>
                          <w:rPr>
                            <w:rFonts w:ascii="Cambria Math" w:hAnsi="Cambria Math"/>
                          </w:rPr>
                          <m:t>R</m:t>
                        </m:r>
                      </m:sub>
                    </m:sSub>
                  </m:den>
                </m:f>
              </m:oMath>
            </m:oMathPara>
          </w:p>
        </w:tc>
        <w:tc>
          <w:tcPr>
            <w:tcW w:w="6480" w:type="dxa"/>
            <w:shd w:val="clear" w:color="auto" w:fill="auto"/>
            <w:hideMark/>
          </w:tcPr>
          <w:p w14:paraId="5DEF9CE8" w14:textId="77777777" w:rsidR="002845D8" w:rsidRPr="009903FF" w:rsidRDefault="002845D8" w:rsidP="00F6036C">
            <w:pPr>
              <w:jc w:val="center"/>
            </w:pPr>
            <w:r w:rsidRPr="009903FF">
              <w:t xml:space="preserve">A measure of the stabilizing effects of compensation and statistical averaging; either among harvests of multiple stocks </w:t>
            </w:r>
            <m:oMath>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Harvest</m:t>
                      </m:r>
                    </m:sub>
                  </m:sSub>
                </m:e>
              </m:d>
            </m:oMath>
            <w:r w:rsidRPr="009903FF">
              <w:t xml:space="preserve"> or among the biomass dynamics of multiple species </w:t>
            </w:r>
            <w:r w:rsidRPr="009903FF">
              <w:rPr>
                <w:i/>
              </w:rPr>
              <w:br/>
            </w:r>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ϕ</m:t>
                      </m:r>
                      <m:ctrlPr>
                        <w:rPr>
                          <w:rFonts w:ascii="Cambria Math" w:eastAsiaTheme="minorEastAsia" w:hAnsi="Cambria Math"/>
                          <w:i/>
                        </w:rPr>
                      </m:ctrlPr>
                    </m:e>
                    <m:sub>
                      <m:r>
                        <w:rPr>
                          <w:rFonts w:ascii="Cambria Math" w:hAnsi="Cambria Math"/>
                        </w:rPr>
                        <m:t>Species</m:t>
                      </m:r>
                    </m:sub>
                  </m:sSub>
                  <m:ctrlPr>
                    <w:rPr>
                      <w:rFonts w:ascii="Cambria Math" w:hAnsi="Cambria Math"/>
                      <w:i/>
                    </w:rPr>
                  </m:ctrlPr>
                </m:e>
              </m:d>
            </m:oMath>
            <w:r w:rsidRPr="009903FF">
              <w:t>.</w:t>
            </w:r>
          </w:p>
        </w:tc>
      </w:tr>
      <w:tr w:rsidR="002845D8" w:rsidRPr="009903FF" w14:paraId="7E0E05B2" w14:textId="77777777" w:rsidTr="00F6036C">
        <w:trPr>
          <w:trHeight w:val="1008"/>
          <w:jc w:val="center"/>
        </w:trPr>
        <w:tc>
          <w:tcPr>
            <w:tcW w:w="3480" w:type="dxa"/>
            <w:shd w:val="clear" w:color="auto" w:fill="auto"/>
            <w:vAlign w:val="center"/>
            <w:hideMark/>
          </w:tcPr>
          <w:p w14:paraId="1AC5BA6A" w14:textId="77777777" w:rsidR="002845D8" w:rsidRPr="009903FF" w:rsidRDefault="002845D8" w:rsidP="00F6036C">
            <w:r w:rsidRPr="009903FF">
              <w:t>Statistical averaging effect</w:t>
            </w:r>
          </w:p>
        </w:tc>
        <w:tc>
          <w:tcPr>
            <w:tcW w:w="1511" w:type="dxa"/>
            <w:shd w:val="clear" w:color="auto" w:fill="auto"/>
            <w:noWrap/>
            <w:vAlign w:val="center"/>
            <w:hideMark/>
          </w:tcPr>
          <w:p w14:paraId="2E8D4069" w14:textId="77777777" w:rsidR="002845D8" w:rsidRPr="009903FF" w:rsidRDefault="002845D8" w:rsidP="00F6036C">
            <w:pPr>
              <w:spacing w:line="480" w:lineRule="auto"/>
              <w:jc w:val="center"/>
              <w:rPr>
                <w:color w:val="000000"/>
              </w:rPr>
            </w:pPr>
            <m:oMathPara>
              <m:oMath>
                <m:r>
                  <w:rPr>
                    <w:rFonts w:ascii="Cambria Math" w:hAnsi="Cambria Math"/>
                  </w:rPr>
                  <m:t>SAE</m:t>
                </m:r>
              </m:oMath>
            </m:oMathPara>
          </w:p>
        </w:tc>
        <w:tc>
          <w:tcPr>
            <w:tcW w:w="2834" w:type="dxa"/>
            <w:shd w:val="clear" w:color="auto" w:fill="auto"/>
            <w:noWrap/>
            <w:vAlign w:val="center"/>
            <w:hideMark/>
          </w:tcPr>
          <w:p w14:paraId="7BECD60E" w14:textId="77777777" w:rsidR="002845D8" w:rsidRPr="009903FF" w:rsidRDefault="00000000" w:rsidP="00F6036C">
            <w:pPr>
              <w:spacing w:line="480" w:lineRule="auto"/>
              <w:jc w:val="center"/>
              <w:rPr>
                <w:color w:val="000000"/>
              </w:rPr>
            </w:pPr>
            <m:oMathPara>
              <m:oMath>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σ</m:t>
                            </m:r>
                          </m:e>
                          <m:sub>
                            <m:r>
                              <w:rPr>
                                <w:rFonts w:ascii="Cambria Math" w:hAnsi="Cambria Math"/>
                              </w:rPr>
                              <m:t>i</m:t>
                            </m:r>
                          </m:sub>
                        </m:sSub>
                      </m:e>
                    </m:nary>
                  </m:num>
                  <m:den>
                    <m:rad>
                      <m:radPr>
                        <m:degHide m:val="1"/>
                        <m:ctrlPr>
                          <w:rPr>
                            <w:rFonts w:ascii="Cambria Math" w:hAnsi="Cambria Math"/>
                            <w:i/>
                          </w:rPr>
                        </m:ctrlPr>
                      </m:radPr>
                      <m:deg/>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nary>
                      </m:e>
                    </m:rad>
                  </m:den>
                </m:f>
              </m:oMath>
            </m:oMathPara>
          </w:p>
        </w:tc>
        <w:tc>
          <w:tcPr>
            <w:tcW w:w="6480" w:type="dxa"/>
            <w:shd w:val="clear" w:color="auto" w:fill="auto"/>
            <w:hideMark/>
          </w:tcPr>
          <w:p w14:paraId="47DCD617" w14:textId="77777777" w:rsidR="002845D8" w:rsidRPr="009903FF" w:rsidRDefault="002845D8" w:rsidP="00F6036C">
            <w:pPr>
              <w:jc w:val="center"/>
            </w:pPr>
            <w:r w:rsidRPr="009903FF">
              <w:t xml:space="preserve">The enhancement of harvest or community stability following independent fluctuations among species harvests </w:t>
            </w:r>
            <w:r w:rsidRPr="009903FF">
              <w:rPr>
                <w:i/>
              </w:rPr>
              <w:br/>
            </w:r>
            <m:oMath>
              <m:d>
                <m:dPr>
                  <m:ctrlPr>
                    <w:rPr>
                      <w:rFonts w:ascii="Cambria Math" w:hAnsi="Cambria Math"/>
                      <w:i/>
                    </w:rPr>
                  </m:ctrlPr>
                </m:dPr>
                <m:e>
                  <m:r>
                    <w:rPr>
                      <w:rFonts w:ascii="Cambria Math" w:hAnsi="Cambria Math"/>
                    </w:rPr>
                    <m:t>SA</m:t>
                  </m:r>
                  <m:sSub>
                    <m:sSubPr>
                      <m:ctrlPr>
                        <w:rPr>
                          <w:rFonts w:ascii="Cambria Math" w:hAnsi="Cambria Math"/>
                          <w:i/>
                        </w:rPr>
                      </m:ctrlPr>
                    </m:sSubPr>
                    <m:e>
                      <m:r>
                        <w:rPr>
                          <w:rFonts w:ascii="Cambria Math" w:hAnsi="Cambria Math"/>
                        </w:rPr>
                        <m:t>E</m:t>
                      </m:r>
                    </m:e>
                    <m:sub>
                      <m:r>
                        <w:rPr>
                          <w:rFonts w:ascii="Cambria Math" w:hAnsi="Cambria Math"/>
                        </w:rPr>
                        <m:t>Harvest</m:t>
                      </m:r>
                    </m:sub>
                  </m:sSub>
                </m:e>
              </m:d>
            </m:oMath>
            <w:r w:rsidRPr="009903FF">
              <w:t xml:space="preserve"> or population dynamics</w:t>
            </w:r>
            <w:r w:rsidRPr="009903FF">
              <w:rPr>
                <w:i/>
              </w:rPr>
              <w:br/>
            </w:r>
            <m:oMath>
              <m:d>
                <m:dPr>
                  <m:ctrlPr>
                    <w:rPr>
                      <w:rFonts w:ascii="Cambria Math" w:hAnsi="Cambria Math"/>
                      <w:i/>
                    </w:rPr>
                  </m:ctrlPr>
                </m:dPr>
                <m:e>
                  <m:r>
                    <w:rPr>
                      <w:rFonts w:ascii="Cambria Math" w:hAnsi="Cambria Math"/>
                    </w:rPr>
                    <m:t>SA</m:t>
                  </m:r>
                  <m:sSub>
                    <m:sSubPr>
                      <m:ctrlPr>
                        <w:rPr>
                          <w:rFonts w:ascii="Cambria Math" w:hAnsi="Cambria Math"/>
                          <w:i/>
                        </w:rPr>
                      </m:ctrlPr>
                    </m:sSubPr>
                    <m:e>
                      <m:r>
                        <w:rPr>
                          <w:rFonts w:ascii="Cambria Math" w:hAnsi="Cambria Math"/>
                        </w:rPr>
                        <m:t>E</m:t>
                      </m:r>
                    </m:e>
                    <m:sub>
                      <m:r>
                        <w:rPr>
                          <w:rFonts w:ascii="Cambria Math" w:hAnsi="Cambria Math"/>
                        </w:rPr>
                        <m:t>Species</m:t>
                      </m:r>
                    </m:sub>
                  </m:sSub>
                </m:e>
              </m:d>
            </m:oMath>
            <w:r w:rsidRPr="009903FF">
              <w:t>.</w:t>
            </w:r>
          </w:p>
        </w:tc>
      </w:tr>
      <w:tr w:rsidR="002845D8" w:rsidRPr="009903FF" w14:paraId="7622D8CC" w14:textId="77777777" w:rsidTr="00F6036C">
        <w:trPr>
          <w:trHeight w:val="593"/>
          <w:jc w:val="center"/>
        </w:trPr>
        <w:tc>
          <w:tcPr>
            <w:tcW w:w="3480" w:type="dxa"/>
            <w:shd w:val="clear" w:color="auto" w:fill="auto"/>
            <w:vAlign w:val="center"/>
            <w:hideMark/>
          </w:tcPr>
          <w:p w14:paraId="7AFD7998" w14:textId="77777777" w:rsidR="002845D8" w:rsidRPr="009903FF" w:rsidRDefault="002845D8" w:rsidP="00F6036C">
            <w:r w:rsidRPr="009903FF">
              <w:t>Compensation effect</w:t>
            </w:r>
          </w:p>
        </w:tc>
        <w:tc>
          <w:tcPr>
            <w:tcW w:w="1511" w:type="dxa"/>
            <w:shd w:val="clear" w:color="auto" w:fill="auto"/>
            <w:noWrap/>
            <w:vAlign w:val="center"/>
            <w:hideMark/>
          </w:tcPr>
          <w:p w14:paraId="692EA6B1" w14:textId="77777777" w:rsidR="002845D8" w:rsidRPr="009903FF" w:rsidRDefault="002845D8" w:rsidP="00F6036C">
            <w:pPr>
              <w:spacing w:line="480" w:lineRule="auto"/>
              <w:jc w:val="center"/>
              <w:rPr>
                <w:color w:val="000000"/>
              </w:rPr>
            </w:pPr>
            <m:oMathPara>
              <m:oMath>
                <m:r>
                  <w:rPr>
                    <w:rFonts w:ascii="Cambria Math" w:hAnsi="Cambria Math"/>
                  </w:rPr>
                  <m:t>CPE</m:t>
                </m:r>
              </m:oMath>
            </m:oMathPara>
          </w:p>
        </w:tc>
        <w:tc>
          <w:tcPr>
            <w:tcW w:w="2834" w:type="dxa"/>
            <w:shd w:val="clear" w:color="auto" w:fill="auto"/>
            <w:noWrap/>
            <w:vAlign w:val="center"/>
            <w:hideMark/>
          </w:tcPr>
          <w:p w14:paraId="3DBDB27C" w14:textId="77777777" w:rsidR="002845D8" w:rsidRPr="009903FF" w:rsidRDefault="00000000" w:rsidP="00F6036C">
            <w:pPr>
              <w:spacing w:line="480" w:lineRule="auto"/>
              <w:jc w:val="center"/>
              <w:rPr>
                <w:color w:val="000000"/>
              </w:rPr>
            </w:pPr>
            <m:oMathPara>
              <m:oMath>
                <m:f>
                  <m:fPr>
                    <m:ctrlPr>
                      <w:rPr>
                        <w:rFonts w:ascii="Cambria Math" w:hAnsi="Cambria Math"/>
                        <w:i/>
                      </w:rPr>
                    </m:ctrlPr>
                  </m:fPr>
                  <m:num>
                    <m:rad>
                      <m:radPr>
                        <m:degHide m:val="1"/>
                        <m:ctrlPr>
                          <w:rPr>
                            <w:rFonts w:ascii="Cambria Math" w:hAnsi="Cambria Math"/>
                            <w:i/>
                          </w:rPr>
                        </m:ctrlPr>
                      </m:radPr>
                      <m:deg/>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nary>
                      </m:e>
                    </m:rad>
                  </m:num>
                  <m:den>
                    <m:sSub>
                      <m:sSubPr>
                        <m:ctrlPr>
                          <w:rPr>
                            <w:rFonts w:ascii="Cambria Math" w:hAnsi="Cambria Math"/>
                            <w:i/>
                          </w:rPr>
                        </m:ctrlPr>
                      </m:sSubPr>
                      <m:e>
                        <m:r>
                          <w:rPr>
                            <w:rFonts w:ascii="Cambria Math" w:hAnsi="Cambria Math"/>
                          </w:rPr>
                          <m:t>σ</m:t>
                        </m:r>
                      </m:e>
                      <m:sub>
                        <m:r>
                          <w:rPr>
                            <w:rFonts w:ascii="Cambria Math" w:hAnsi="Cambria Math"/>
                          </w:rPr>
                          <m:t>R</m:t>
                        </m:r>
                      </m:sub>
                    </m:sSub>
                  </m:den>
                </m:f>
                <m:r>
                  <w:rPr>
                    <w:rFonts w:ascii="Cambria Math" w:hAnsi="Cambria Math"/>
                  </w:rPr>
                  <m:t>.</m:t>
                </m:r>
              </m:oMath>
            </m:oMathPara>
          </w:p>
        </w:tc>
        <w:tc>
          <w:tcPr>
            <w:tcW w:w="6480" w:type="dxa"/>
            <w:shd w:val="clear" w:color="auto" w:fill="auto"/>
            <w:hideMark/>
          </w:tcPr>
          <w:p w14:paraId="31752540" w14:textId="77777777" w:rsidR="002845D8" w:rsidRPr="009903FF" w:rsidRDefault="002845D8" w:rsidP="00F6036C">
            <w:pPr>
              <w:jc w:val="center"/>
            </w:pPr>
            <w:r w:rsidRPr="009903FF">
              <w:t xml:space="preserve">The enhancement of harvest or community stability following negatively correlated dynamics among species harvests </w:t>
            </w:r>
            <m:oMath>
              <m:d>
                <m:dPr>
                  <m:ctrlPr>
                    <w:rPr>
                      <w:rFonts w:ascii="Cambria Math" w:hAnsi="Cambria Math"/>
                      <w:i/>
                    </w:rPr>
                  </m:ctrlPr>
                </m:dPr>
                <m:e>
                  <m:r>
                    <w:rPr>
                      <w:rFonts w:ascii="Cambria Math" w:hAnsi="Cambria Math"/>
                    </w:rPr>
                    <m:t>CP</m:t>
                  </m:r>
                  <m:sSub>
                    <m:sSubPr>
                      <m:ctrlPr>
                        <w:rPr>
                          <w:rFonts w:ascii="Cambria Math" w:hAnsi="Cambria Math"/>
                          <w:i/>
                        </w:rPr>
                      </m:ctrlPr>
                    </m:sSubPr>
                    <m:e>
                      <m:r>
                        <w:rPr>
                          <w:rFonts w:ascii="Cambria Math" w:hAnsi="Cambria Math"/>
                        </w:rPr>
                        <m:t>E</m:t>
                      </m:r>
                    </m:e>
                    <m:sub>
                      <m:r>
                        <w:rPr>
                          <w:rFonts w:ascii="Cambria Math" w:hAnsi="Cambria Math"/>
                        </w:rPr>
                        <m:t>Harvest</m:t>
                      </m:r>
                    </m:sub>
                  </m:sSub>
                </m:e>
              </m:d>
            </m:oMath>
            <w:r w:rsidRPr="009903FF">
              <w:t xml:space="preserve"> or population dynamics </w:t>
            </w:r>
            <m:oMath>
              <m:d>
                <m:dPr>
                  <m:ctrlPr>
                    <w:rPr>
                      <w:rFonts w:ascii="Cambria Math" w:hAnsi="Cambria Math"/>
                      <w:i/>
                    </w:rPr>
                  </m:ctrlPr>
                </m:dPr>
                <m:e>
                  <m:r>
                    <w:rPr>
                      <w:rFonts w:ascii="Cambria Math" w:hAnsi="Cambria Math"/>
                    </w:rPr>
                    <m:t>CP</m:t>
                  </m:r>
                  <m:sSub>
                    <m:sSubPr>
                      <m:ctrlPr>
                        <w:rPr>
                          <w:rFonts w:ascii="Cambria Math" w:hAnsi="Cambria Math"/>
                          <w:i/>
                        </w:rPr>
                      </m:ctrlPr>
                    </m:sSubPr>
                    <m:e>
                      <m:r>
                        <w:rPr>
                          <w:rFonts w:ascii="Cambria Math" w:hAnsi="Cambria Math"/>
                        </w:rPr>
                        <m:t>E</m:t>
                      </m:r>
                    </m:e>
                    <m:sub>
                      <m:r>
                        <w:rPr>
                          <w:rFonts w:ascii="Cambria Math" w:hAnsi="Cambria Math"/>
                        </w:rPr>
                        <m:t>Species</m:t>
                      </m:r>
                    </m:sub>
                  </m:sSub>
                </m:e>
              </m:d>
            </m:oMath>
            <w:r w:rsidRPr="009903FF">
              <w:t>.</w:t>
            </w:r>
          </w:p>
        </w:tc>
      </w:tr>
    </w:tbl>
    <w:p w14:paraId="31E3EE11" w14:textId="77777777" w:rsidR="002845D8" w:rsidRPr="009903FF" w:rsidRDefault="002845D8" w:rsidP="002845D8">
      <w:pPr>
        <w:spacing w:line="480" w:lineRule="auto"/>
        <w:sectPr w:rsidR="002845D8" w:rsidRPr="009903FF" w:rsidSect="00231AD4">
          <w:pgSz w:w="15840" w:h="12240" w:orient="landscape"/>
          <w:pgMar w:top="1440" w:right="1440" w:bottom="1440" w:left="1440" w:header="720" w:footer="720" w:gutter="0"/>
          <w:lnNumType w:countBy="1" w:restart="continuous"/>
          <w:cols w:space="720"/>
          <w:docGrid w:linePitch="360"/>
        </w:sectPr>
      </w:pPr>
    </w:p>
    <w:p w14:paraId="1030C17E" w14:textId="2F6DC9C9" w:rsidR="002845D8" w:rsidRPr="009903FF" w:rsidDel="009B628E" w:rsidRDefault="002845D8" w:rsidP="002845D8">
      <w:pPr>
        <w:pStyle w:val="Caption"/>
        <w:keepNext/>
        <w:spacing w:line="480" w:lineRule="auto"/>
        <w:rPr>
          <w:del w:id="514" w:author="Sean Hardison" w:date="2024-05-22T13:20:00Z" w16du:dateUtc="2024-05-22T19:20:00Z"/>
        </w:rPr>
      </w:pPr>
      <w:del w:id="515" w:author="Sean Hardison" w:date="2024-05-22T13:20:00Z" w16du:dateUtc="2024-05-22T19:20:00Z">
        <w:r w:rsidRPr="009903FF" w:rsidDel="009B628E">
          <w:lastRenderedPageBreak/>
          <w:delText xml:space="preserve">Table </w:delText>
        </w:r>
        <w:r w:rsidRPr="009903FF" w:rsidDel="009B628E">
          <w:fldChar w:fldCharType="begin"/>
        </w:r>
        <w:r w:rsidRPr="009903FF" w:rsidDel="009B628E">
          <w:delInstrText xml:space="preserve"> SEQ Table \* ARABIC </w:delInstrText>
        </w:r>
        <w:r w:rsidRPr="009903FF" w:rsidDel="009B628E">
          <w:fldChar w:fldCharType="separate"/>
        </w:r>
        <w:r w:rsidDel="009B628E">
          <w:rPr>
            <w:noProof/>
          </w:rPr>
          <w:delText>1</w:delText>
        </w:r>
        <w:r w:rsidRPr="009903FF" w:rsidDel="009B628E">
          <w:fldChar w:fldCharType="end"/>
        </w:r>
        <w:r w:rsidRPr="009903FF" w:rsidDel="009B628E">
          <w:delText xml:space="preserve">. Statistics from linear models evaluating interannual temporal trends in Atlantic croaker, spot, and striped bass annual biomass (summed across months) in the Virginia portion of Chesapeake Bay over 2002-2018. </w:delText>
        </w:r>
      </w:del>
    </w:p>
    <w:tbl>
      <w:tblPr>
        <w:tblW w:w="9180" w:type="dxa"/>
        <w:tblLook w:val="04A0" w:firstRow="1" w:lastRow="0" w:firstColumn="1" w:lastColumn="0" w:noHBand="0" w:noVBand="1"/>
      </w:tblPr>
      <w:tblGrid>
        <w:gridCol w:w="1800"/>
        <w:gridCol w:w="1980"/>
        <w:gridCol w:w="1260"/>
        <w:gridCol w:w="1170"/>
        <w:gridCol w:w="90"/>
        <w:gridCol w:w="900"/>
        <w:gridCol w:w="90"/>
        <w:gridCol w:w="1890"/>
      </w:tblGrid>
      <w:tr w:rsidR="002845D8" w:rsidRPr="009903FF" w:rsidDel="009B628E" w14:paraId="1C2A56F5" w14:textId="542E8D60" w:rsidTr="00F6036C">
        <w:trPr>
          <w:trHeight w:val="225"/>
          <w:del w:id="516" w:author="Sean Hardison" w:date="2024-05-22T13:20:00Z"/>
        </w:trPr>
        <w:tc>
          <w:tcPr>
            <w:tcW w:w="1800" w:type="dxa"/>
            <w:tcBorders>
              <w:top w:val="nil"/>
              <w:left w:val="nil"/>
              <w:bottom w:val="single" w:sz="4" w:space="0" w:color="auto"/>
              <w:right w:val="nil"/>
            </w:tcBorders>
            <w:shd w:val="clear" w:color="auto" w:fill="auto"/>
            <w:noWrap/>
            <w:vAlign w:val="bottom"/>
            <w:hideMark/>
          </w:tcPr>
          <w:p w14:paraId="397BC4E8" w14:textId="19B94F0C" w:rsidR="002845D8" w:rsidRPr="009903FF" w:rsidDel="009B628E" w:rsidRDefault="002845D8" w:rsidP="00F6036C">
            <w:pPr>
              <w:jc w:val="center"/>
              <w:rPr>
                <w:del w:id="517" w:author="Sean Hardison" w:date="2024-05-22T13:20:00Z" w16du:dateUtc="2024-05-22T19:20:00Z"/>
                <w:b/>
                <w:bCs/>
              </w:rPr>
            </w:pPr>
            <w:del w:id="518" w:author="Sean Hardison" w:date="2024-05-22T13:20:00Z" w16du:dateUtc="2024-05-22T19:20:00Z">
              <w:r w:rsidRPr="009903FF" w:rsidDel="009B628E">
                <w:rPr>
                  <w:b/>
                  <w:bCs/>
                </w:rPr>
                <w:delText>Species</w:delText>
              </w:r>
            </w:del>
          </w:p>
        </w:tc>
        <w:tc>
          <w:tcPr>
            <w:tcW w:w="1980" w:type="dxa"/>
            <w:tcBorders>
              <w:top w:val="nil"/>
              <w:left w:val="nil"/>
              <w:bottom w:val="single" w:sz="4" w:space="0" w:color="auto"/>
              <w:right w:val="nil"/>
            </w:tcBorders>
            <w:shd w:val="clear" w:color="auto" w:fill="auto"/>
            <w:noWrap/>
            <w:vAlign w:val="bottom"/>
            <w:hideMark/>
          </w:tcPr>
          <w:p w14:paraId="5C3DD2B8" w14:textId="1E950A43" w:rsidR="002845D8" w:rsidRPr="009903FF" w:rsidDel="009B628E" w:rsidRDefault="002845D8" w:rsidP="00F6036C">
            <w:pPr>
              <w:jc w:val="center"/>
              <w:rPr>
                <w:del w:id="519" w:author="Sean Hardison" w:date="2024-05-22T13:20:00Z" w16du:dateUtc="2024-05-22T19:20:00Z"/>
                <w:b/>
                <w:bCs/>
              </w:rPr>
            </w:pPr>
            <w:del w:id="520" w:author="Sean Hardison" w:date="2024-05-22T13:20:00Z" w16du:dateUtc="2024-05-22T19:20:00Z">
              <w:r w:rsidRPr="009903FF" w:rsidDel="009B628E">
                <w:rPr>
                  <w:b/>
                  <w:bCs/>
                </w:rPr>
                <w:delText>Trend (kg year</w:delText>
              </w:r>
              <w:r w:rsidRPr="009903FF" w:rsidDel="009B628E">
                <w:rPr>
                  <w:b/>
                  <w:bCs/>
                  <w:vertAlign w:val="superscript"/>
                </w:rPr>
                <w:delText>-1</w:delText>
              </w:r>
              <w:r w:rsidRPr="009903FF" w:rsidDel="009B628E">
                <w:rPr>
                  <w:b/>
                  <w:bCs/>
                </w:rPr>
                <w:delText>)</w:delText>
              </w:r>
            </w:del>
          </w:p>
        </w:tc>
        <w:tc>
          <w:tcPr>
            <w:tcW w:w="1260" w:type="dxa"/>
            <w:tcBorders>
              <w:top w:val="nil"/>
              <w:left w:val="nil"/>
              <w:bottom w:val="single" w:sz="4" w:space="0" w:color="auto"/>
              <w:right w:val="nil"/>
            </w:tcBorders>
            <w:shd w:val="clear" w:color="auto" w:fill="auto"/>
            <w:noWrap/>
            <w:vAlign w:val="bottom"/>
            <w:hideMark/>
          </w:tcPr>
          <w:p w14:paraId="4AC9BFE6" w14:textId="566D495E" w:rsidR="002845D8" w:rsidRPr="009903FF" w:rsidDel="009B628E" w:rsidRDefault="002845D8" w:rsidP="00F6036C">
            <w:pPr>
              <w:jc w:val="center"/>
              <w:rPr>
                <w:del w:id="521" w:author="Sean Hardison" w:date="2024-05-22T13:20:00Z" w16du:dateUtc="2024-05-22T19:20:00Z"/>
                <w:b/>
                <w:bCs/>
              </w:rPr>
            </w:pPr>
            <w:del w:id="522" w:author="Sean Hardison" w:date="2024-05-22T13:20:00Z" w16du:dateUtc="2024-05-22T19:20:00Z">
              <w:r w:rsidRPr="009903FF" w:rsidDel="009B628E">
                <w:rPr>
                  <w:b/>
                  <w:bCs/>
                </w:rPr>
                <w:delText>Std. error</w:delText>
              </w:r>
            </w:del>
          </w:p>
        </w:tc>
        <w:tc>
          <w:tcPr>
            <w:tcW w:w="1260" w:type="dxa"/>
            <w:gridSpan w:val="2"/>
            <w:tcBorders>
              <w:top w:val="nil"/>
              <w:left w:val="nil"/>
              <w:bottom w:val="single" w:sz="4" w:space="0" w:color="auto"/>
              <w:right w:val="nil"/>
            </w:tcBorders>
            <w:shd w:val="clear" w:color="auto" w:fill="auto"/>
            <w:noWrap/>
            <w:vAlign w:val="bottom"/>
            <w:hideMark/>
          </w:tcPr>
          <w:p w14:paraId="38D3B957" w14:textId="793F3081" w:rsidR="002845D8" w:rsidRPr="009903FF" w:rsidDel="009B628E" w:rsidRDefault="002845D8" w:rsidP="00F6036C">
            <w:pPr>
              <w:jc w:val="center"/>
              <w:rPr>
                <w:del w:id="523" w:author="Sean Hardison" w:date="2024-05-22T13:20:00Z" w16du:dateUtc="2024-05-22T19:20:00Z"/>
                <w:b/>
                <w:bCs/>
              </w:rPr>
            </w:pPr>
            <w:del w:id="524" w:author="Sean Hardison" w:date="2024-05-22T13:20:00Z" w16du:dateUtc="2024-05-22T19:20:00Z">
              <w:r w:rsidRPr="009903FF" w:rsidDel="009B628E">
                <w:rPr>
                  <w:b/>
                  <w:bCs/>
                </w:rPr>
                <w:delText>T statistic</w:delText>
              </w:r>
            </w:del>
          </w:p>
        </w:tc>
        <w:tc>
          <w:tcPr>
            <w:tcW w:w="990" w:type="dxa"/>
            <w:gridSpan w:val="2"/>
            <w:tcBorders>
              <w:top w:val="nil"/>
              <w:left w:val="nil"/>
              <w:bottom w:val="single" w:sz="4" w:space="0" w:color="auto"/>
              <w:right w:val="nil"/>
            </w:tcBorders>
            <w:shd w:val="clear" w:color="auto" w:fill="auto"/>
            <w:noWrap/>
            <w:vAlign w:val="bottom"/>
            <w:hideMark/>
          </w:tcPr>
          <w:p w14:paraId="2D7A0FD4" w14:textId="6AD2366C" w:rsidR="002845D8" w:rsidRPr="009903FF" w:rsidDel="009B628E" w:rsidRDefault="002845D8" w:rsidP="00F6036C">
            <w:pPr>
              <w:jc w:val="center"/>
              <w:rPr>
                <w:del w:id="525" w:author="Sean Hardison" w:date="2024-05-22T13:20:00Z" w16du:dateUtc="2024-05-22T19:20:00Z"/>
                <w:b/>
                <w:bCs/>
              </w:rPr>
            </w:pPr>
            <w:del w:id="526" w:author="Sean Hardison" w:date="2024-05-22T13:20:00Z" w16du:dateUtc="2024-05-22T19:20:00Z">
              <w:r w:rsidRPr="009903FF" w:rsidDel="009B628E">
                <w:rPr>
                  <w:b/>
                  <w:bCs/>
                </w:rPr>
                <w:delText>P value</w:delText>
              </w:r>
            </w:del>
          </w:p>
        </w:tc>
        <w:tc>
          <w:tcPr>
            <w:tcW w:w="1890" w:type="dxa"/>
            <w:tcBorders>
              <w:top w:val="nil"/>
              <w:left w:val="nil"/>
              <w:bottom w:val="single" w:sz="4" w:space="0" w:color="auto"/>
              <w:right w:val="nil"/>
            </w:tcBorders>
            <w:shd w:val="clear" w:color="auto" w:fill="auto"/>
            <w:noWrap/>
            <w:vAlign w:val="bottom"/>
            <w:hideMark/>
          </w:tcPr>
          <w:p w14:paraId="3EBE0DF5" w14:textId="21299B11" w:rsidR="002845D8" w:rsidRPr="009903FF" w:rsidDel="009B628E" w:rsidRDefault="002845D8" w:rsidP="00F6036C">
            <w:pPr>
              <w:jc w:val="center"/>
              <w:rPr>
                <w:del w:id="527" w:author="Sean Hardison" w:date="2024-05-22T13:20:00Z" w16du:dateUtc="2024-05-22T19:20:00Z"/>
                <w:b/>
                <w:bCs/>
              </w:rPr>
            </w:pPr>
            <w:del w:id="528" w:author="Sean Hardison" w:date="2024-05-22T13:20:00Z" w16du:dateUtc="2024-05-22T19:20:00Z">
              <w:r w:rsidRPr="009903FF" w:rsidDel="009B628E">
                <w:rPr>
                  <w:b/>
                  <w:bCs/>
                </w:rPr>
                <w:delText>Error structure</w:delText>
              </w:r>
            </w:del>
          </w:p>
        </w:tc>
      </w:tr>
      <w:tr w:rsidR="002845D8" w:rsidRPr="009903FF" w:rsidDel="009B628E" w14:paraId="09E919AC" w14:textId="0815B520" w:rsidTr="00F6036C">
        <w:trPr>
          <w:trHeight w:val="320"/>
          <w:del w:id="529" w:author="Sean Hardison" w:date="2024-05-22T13:20:00Z"/>
        </w:trPr>
        <w:tc>
          <w:tcPr>
            <w:tcW w:w="1800" w:type="dxa"/>
            <w:tcBorders>
              <w:top w:val="nil"/>
              <w:left w:val="nil"/>
              <w:bottom w:val="nil"/>
              <w:right w:val="nil"/>
            </w:tcBorders>
            <w:shd w:val="clear" w:color="auto" w:fill="auto"/>
            <w:noWrap/>
            <w:vAlign w:val="bottom"/>
            <w:hideMark/>
          </w:tcPr>
          <w:p w14:paraId="1F56BE83" w14:textId="2C9FD0DB" w:rsidR="002845D8" w:rsidRPr="009903FF" w:rsidDel="009B628E" w:rsidRDefault="002845D8" w:rsidP="00F6036C">
            <w:pPr>
              <w:rPr>
                <w:del w:id="530" w:author="Sean Hardison" w:date="2024-05-22T13:20:00Z" w16du:dateUtc="2024-05-22T19:20:00Z"/>
              </w:rPr>
            </w:pPr>
            <w:del w:id="531" w:author="Sean Hardison" w:date="2024-05-22T13:20:00Z" w16du:dateUtc="2024-05-22T19:20:00Z">
              <w:r w:rsidRPr="009903FF" w:rsidDel="009B628E">
                <w:delText>Atlantic croaker</w:delText>
              </w:r>
            </w:del>
          </w:p>
        </w:tc>
        <w:tc>
          <w:tcPr>
            <w:tcW w:w="1980" w:type="dxa"/>
            <w:tcBorders>
              <w:top w:val="nil"/>
              <w:left w:val="nil"/>
              <w:bottom w:val="nil"/>
              <w:right w:val="nil"/>
            </w:tcBorders>
            <w:shd w:val="clear" w:color="auto" w:fill="auto"/>
            <w:noWrap/>
            <w:vAlign w:val="bottom"/>
            <w:hideMark/>
          </w:tcPr>
          <w:p w14:paraId="5DD76255" w14:textId="756DA8C3" w:rsidR="002845D8" w:rsidRPr="009903FF" w:rsidDel="009B628E" w:rsidRDefault="002845D8" w:rsidP="00F6036C">
            <w:pPr>
              <w:jc w:val="center"/>
              <w:rPr>
                <w:del w:id="532" w:author="Sean Hardison" w:date="2024-05-22T13:20:00Z" w16du:dateUtc="2024-05-22T19:20:00Z"/>
              </w:rPr>
            </w:pPr>
            <w:del w:id="533" w:author="Sean Hardison" w:date="2024-05-22T13:20:00Z" w16du:dateUtc="2024-05-22T19:20:00Z">
              <w:r w:rsidRPr="009903FF" w:rsidDel="009B628E">
                <w:delText>-122,256</w:delText>
              </w:r>
            </w:del>
          </w:p>
        </w:tc>
        <w:tc>
          <w:tcPr>
            <w:tcW w:w="1260" w:type="dxa"/>
            <w:tcBorders>
              <w:top w:val="nil"/>
              <w:left w:val="nil"/>
              <w:bottom w:val="nil"/>
              <w:right w:val="nil"/>
            </w:tcBorders>
            <w:shd w:val="clear" w:color="auto" w:fill="auto"/>
            <w:noWrap/>
            <w:vAlign w:val="bottom"/>
            <w:hideMark/>
          </w:tcPr>
          <w:p w14:paraId="2AE4404E" w14:textId="3CA8E401" w:rsidR="002845D8" w:rsidRPr="009903FF" w:rsidDel="009B628E" w:rsidRDefault="002845D8" w:rsidP="00F6036C">
            <w:pPr>
              <w:jc w:val="center"/>
              <w:rPr>
                <w:del w:id="534" w:author="Sean Hardison" w:date="2024-05-22T13:20:00Z" w16du:dateUtc="2024-05-22T19:20:00Z"/>
              </w:rPr>
            </w:pPr>
            <w:del w:id="535" w:author="Sean Hardison" w:date="2024-05-22T13:20:00Z" w16du:dateUtc="2024-05-22T19:20:00Z">
              <w:r w:rsidRPr="009903FF" w:rsidDel="009B628E">
                <w:delText>18,549</w:delText>
              </w:r>
            </w:del>
          </w:p>
        </w:tc>
        <w:tc>
          <w:tcPr>
            <w:tcW w:w="1170" w:type="dxa"/>
            <w:tcBorders>
              <w:top w:val="nil"/>
              <w:left w:val="nil"/>
              <w:bottom w:val="nil"/>
              <w:right w:val="nil"/>
            </w:tcBorders>
            <w:shd w:val="clear" w:color="auto" w:fill="auto"/>
            <w:noWrap/>
            <w:vAlign w:val="bottom"/>
            <w:hideMark/>
          </w:tcPr>
          <w:p w14:paraId="1183B99E" w14:textId="48D98AC7" w:rsidR="002845D8" w:rsidRPr="009903FF" w:rsidDel="009B628E" w:rsidRDefault="002845D8" w:rsidP="00F6036C">
            <w:pPr>
              <w:jc w:val="center"/>
              <w:rPr>
                <w:del w:id="536" w:author="Sean Hardison" w:date="2024-05-22T13:20:00Z" w16du:dateUtc="2024-05-22T19:20:00Z"/>
              </w:rPr>
            </w:pPr>
            <w:del w:id="537" w:author="Sean Hardison" w:date="2024-05-22T13:20:00Z" w16du:dateUtc="2024-05-22T19:20:00Z">
              <w:r w:rsidRPr="009903FF" w:rsidDel="009B628E">
                <w:delText>-6.591</w:delText>
              </w:r>
            </w:del>
          </w:p>
        </w:tc>
        <w:tc>
          <w:tcPr>
            <w:tcW w:w="990" w:type="dxa"/>
            <w:gridSpan w:val="2"/>
            <w:tcBorders>
              <w:top w:val="nil"/>
              <w:left w:val="nil"/>
              <w:bottom w:val="nil"/>
              <w:right w:val="nil"/>
            </w:tcBorders>
            <w:shd w:val="clear" w:color="auto" w:fill="auto"/>
            <w:noWrap/>
            <w:vAlign w:val="bottom"/>
            <w:hideMark/>
          </w:tcPr>
          <w:p w14:paraId="0574AE9B" w14:textId="1584409A" w:rsidR="002845D8" w:rsidRPr="009903FF" w:rsidDel="009B628E" w:rsidRDefault="002845D8" w:rsidP="00F6036C">
            <w:pPr>
              <w:jc w:val="center"/>
              <w:rPr>
                <w:del w:id="538" w:author="Sean Hardison" w:date="2024-05-22T13:20:00Z" w16du:dateUtc="2024-05-22T19:20:00Z"/>
              </w:rPr>
            </w:pPr>
            <w:del w:id="539" w:author="Sean Hardison" w:date="2024-05-22T13:20:00Z" w16du:dateUtc="2024-05-22T19:20:00Z">
              <w:r w:rsidRPr="009903FF" w:rsidDel="009B628E">
                <w:delText>&lt;0.001</w:delText>
              </w:r>
            </w:del>
          </w:p>
        </w:tc>
        <w:tc>
          <w:tcPr>
            <w:tcW w:w="1980" w:type="dxa"/>
            <w:gridSpan w:val="2"/>
            <w:tcBorders>
              <w:top w:val="nil"/>
              <w:left w:val="nil"/>
              <w:bottom w:val="nil"/>
              <w:right w:val="nil"/>
            </w:tcBorders>
            <w:shd w:val="clear" w:color="auto" w:fill="auto"/>
            <w:noWrap/>
            <w:vAlign w:val="bottom"/>
            <w:hideMark/>
          </w:tcPr>
          <w:p w14:paraId="685B195E" w14:textId="0E12F38A" w:rsidR="002845D8" w:rsidRPr="009903FF" w:rsidDel="009B628E" w:rsidRDefault="002845D8" w:rsidP="00F6036C">
            <w:pPr>
              <w:jc w:val="center"/>
              <w:rPr>
                <w:del w:id="540" w:author="Sean Hardison" w:date="2024-05-22T13:20:00Z" w16du:dateUtc="2024-05-22T19:20:00Z"/>
              </w:rPr>
            </w:pPr>
            <w:del w:id="541" w:author="Sean Hardison" w:date="2024-05-22T13:20:00Z" w16du:dateUtc="2024-05-22T19:20:00Z">
              <w:r w:rsidRPr="009903FF" w:rsidDel="009B628E">
                <w:delText>iid</w:delText>
              </w:r>
            </w:del>
          </w:p>
        </w:tc>
      </w:tr>
      <w:tr w:rsidR="002845D8" w:rsidRPr="009903FF" w:rsidDel="009B628E" w14:paraId="02FE17F1" w14:textId="1233BF62" w:rsidTr="00F6036C">
        <w:trPr>
          <w:trHeight w:val="320"/>
          <w:del w:id="542" w:author="Sean Hardison" w:date="2024-05-22T13:20:00Z"/>
        </w:trPr>
        <w:tc>
          <w:tcPr>
            <w:tcW w:w="1800" w:type="dxa"/>
            <w:tcBorders>
              <w:top w:val="nil"/>
              <w:left w:val="nil"/>
              <w:bottom w:val="nil"/>
              <w:right w:val="nil"/>
            </w:tcBorders>
            <w:shd w:val="clear" w:color="auto" w:fill="auto"/>
            <w:noWrap/>
            <w:vAlign w:val="bottom"/>
            <w:hideMark/>
          </w:tcPr>
          <w:p w14:paraId="4E8A8BE3" w14:textId="74A42F19" w:rsidR="002845D8" w:rsidRPr="009903FF" w:rsidDel="009B628E" w:rsidRDefault="002845D8" w:rsidP="00F6036C">
            <w:pPr>
              <w:rPr>
                <w:del w:id="543" w:author="Sean Hardison" w:date="2024-05-22T13:20:00Z" w16du:dateUtc="2024-05-22T19:20:00Z"/>
              </w:rPr>
            </w:pPr>
            <w:del w:id="544" w:author="Sean Hardison" w:date="2024-05-22T13:20:00Z" w16du:dateUtc="2024-05-22T19:20:00Z">
              <w:r w:rsidRPr="009903FF" w:rsidDel="009B628E">
                <w:delText>spot</w:delText>
              </w:r>
            </w:del>
          </w:p>
        </w:tc>
        <w:tc>
          <w:tcPr>
            <w:tcW w:w="1980" w:type="dxa"/>
            <w:tcBorders>
              <w:top w:val="nil"/>
              <w:left w:val="nil"/>
              <w:bottom w:val="nil"/>
              <w:right w:val="nil"/>
            </w:tcBorders>
            <w:shd w:val="clear" w:color="auto" w:fill="auto"/>
            <w:noWrap/>
            <w:vAlign w:val="bottom"/>
            <w:hideMark/>
          </w:tcPr>
          <w:p w14:paraId="34256A58" w14:textId="454638C1" w:rsidR="002845D8" w:rsidRPr="009903FF" w:rsidDel="009B628E" w:rsidRDefault="002845D8" w:rsidP="00F6036C">
            <w:pPr>
              <w:jc w:val="center"/>
              <w:rPr>
                <w:del w:id="545" w:author="Sean Hardison" w:date="2024-05-22T13:20:00Z" w16du:dateUtc="2024-05-22T19:20:00Z"/>
              </w:rPr>
            </w:pPr>
            <w:del w:id="546" w:author="Sean Hardison" w:date="2024-05-22T13:20:00Z" w16du:dateUtc="2024-05-22T19:20:00Z">
              <w:r w:rsidRPr="009903FF" w:rsidDel="009B628E">
                <w:delText>-19,140</w:delText>
              </w:r>
            </w:del>
          </w:p>
        </w:tc>
        <w:tc>
          <w:tcPr>
            <w:tcW w:w="1260" w:type="dxa"/>
            <w:tcBorders>
              <w:top w:val="nil"/>
              <w:left w:val="nil"/>
              <w:bottom w:val="nil"/>
              <w:right w:val="nil"/>
            </w:tcBorders>
            <w:shd w:val="clear" w:color="auto" w:fill="auto"/>
            <w:noWrap/>
            <w:vAlign w:val="bottom"/>
            <w:hideMark/>
          </w:tcPr>
          <w:p w14:paraId="1A6D7482" w14:textId="30CB032B" w:rsidR="002845D8" w:rsidRPr="009903FF" w:rsidDel="009B628E" w:rsidRDefault="002845D8" w:rsidP="00F6036C">
            <w:pPr>
              <w:jc w:val="center"/>
              <w:rPr>
                <w:del w:id="547" w:author="Sean Hardison" w:date="2024-05-22T13:20:00Z" w16du:dateUtc="2024-05-22T19:20:00Z"/>
              </w:rPr>
            </w:pPr>
            <w:del w:id="548" w:author="Sean Hardison" w:date="2024-05-22T13:20:00Z" w16du:dateUtc="2024-05-22T19:20:00Z">
              <w:r w:rsidRPr="009903FF" w:rsidDel="009B628E">
                <w:delText>5,320</w:delText>
              </w:r>
            </w:del>
          </w:p>
        </w:tc>
        <w:tc>
          <w:tcPr>
            <w:tcW w:w="1170" w:type="dxa"/>
            <w:tcBorders>
              <w:top w:val="nil"/>
              <w:left w:val="nil"/>
              <w:bottom w:val="nil"/>
              <w:right w:val="nil"/>
            </w:tcBorders>
            <w:shd w:val="clear" w:color="auto" w:fill="auto"/>
            <w:noWrap/>
            <w:vAlign w:val="bottom"/>
            <w:hideMark/>
          </w:tcPr>
          <w:p w14:paraId="741B5E17" w14:textId="37642E24" w:rsidR="002845D8" w:rsidRPr="009903FF" w:rsidDel="009B628E" w:rsidRDefault="002845D8" w:rsidP="00F6036C">
            <w:pPr>
              <w:jc w:val="center"/>
              <w:rPr>
                <w:del w:id="549" w:author="Sean Hardison" w:date="2024-05-22T13:20:00Z" w16du:dateUtc="2024-05-22T19:20:00Z"/>
              </w:rPr>
            </w:pPr>
            <w:del w:id="550" w:author="Sean Hardison" w:date="2024-05-22T13:20:00Z" w16du:dateUtc="2024-05-22T19:20:00Z">
              <w:r w:rsidRPr="009903FF" w:rsidDel="009B628E">
                <w:delText>-3.598</w:delText>
              </w:r>
            </w:del>
          </w:p>
        </w:tc>
        <w:tc>
          <w:tcPr>
            <w:tcW w:w="990" w:type="dxa"/>
            <w:gridSpan w:val="2"/>
            <w:tcBorders>
              <w:top w:val="nil"/>
              <w:left w:val="nil"/>
              <w:bottom w:val="nil"/>
              <w:right w:val="nil"/>
            </w:tcBorders>
            <w:shd w:val="clear" w:color="auto" w:fill="auto"/>
            <w:noWrap/>
            <w:vAlign w:val="bottom"/>
            <w:hideMark/>
          </w:tcPr>
          <w:p w14:paraId="58F58167" w14:textId="6AC836DF" w:rsidR="002845D8" w:rsidRPr="009903FF" w:rsidDel="009B628E" w:rsidRDefault="002845D8" w:rsidP="00F6036C">
            <w:pPr>
              <w:jc w:val="center"/>
              <w:rPr>
                <w:del w:id="551" w:author="Sean Hardison" w:date="2024-05-22T13:20:00Z" w16du:dateUtc="2024-05-22T19:20:00Z"/>
              </w:rPr>
            </w:pPr>
            <w:del w:id="552" w:author="Sean Hardison" w:date="2024-05-22T13:20:00Z" w16du:dateUtc="2024-05-22T19:20:00Z">
              <w:r w:rsidRPr="009903FF" w:rsidDel="009B628E">
                <w:delText>0.003</w:delText>
              </w:r>
            </w:del>
          </w:p>
        </w:tc>
        <w:tc>
          <w:tcPr>
            <w:tcW w:w="1980" w:type="dxa"/>
            <w:gridSpan w:val="2"/>
            <w:tcBorders>
              <w:top w:val="nil"/>
              <w:left w:val="nil"/>
              <w:bottom w:val="nil"/>
              <w:right w:val="nil"/>
            </w:tcBorders>
            <w:shd w:val="clear" w:color="auto" w:fill="auto"/>
            <w:noWrap/>
            <w:vAlign w:val="bottom"/>
            <w:hideMark/>
          </w:tcPr>
          <w:p w14:paraId="5D723F95" w14:textId="4B04CCDB" w:rsidR="002845D8" w:rsidRPr="009903FF" w:rsidDel="009B628E" w:rsidRDefault="002845D8" w:rsidP="00F6036C">
            <w:pPr>
              <w:jc w:val="center"/>
              <w:rPr>
                <w:del w:id="553" w:author="Sean Hardison" w:date="2024-05-22T13:20:00Z" w16du:dateUtc="2024-05-22T19:20:00Z"/>
              </w:rPr>
            </w:pPr>
            <w:del w:id="554" w:author="Sean Hardison" w:date="2024-05-22T13:20:00Z" w16du:dateUtc="2024-05-22T19:20:00Z">
              <w:r w:rsidRPr="009903FF" w:rsidDel="009B628E">
                <w:delText>iid</w:delText>
              </w:r>
            </w:del>
          </w:p>
        </w:tc>
      </w:tr>
      <w:tr w:rsidR="002845D8" w:rsidRPr="009903FF" w:rsidDel="009B628E" w14:paraId="6B9831E1" w14:textId="2D3FA6A1" w:rsidTr="00F6036C">
        <w:trPr>
          <w:trHeight w:val="320"/>
          <w:del w:id="555" w:author="Sean Hardison" w:date="2024-05-22T13:20:00Z"/>
        </w:trPr>
        <w:tc>
          <w:tcPr>
            <w:tcW w:w="1800" w:type="dxa"/>
            <w:tcBorders>
              <w:top w:val="nil"/>
              <w:left w:val="nil"/>
              <w:bottom w:val="nil"/>
              <w:right w:val="nil"/>
            </w:tcBorders>
            <w:shd w:val="clear" w:color="auto" w:fill="auto"/>
            <w:noWrap/>
            <w:vAlign w:val="bottom"/>
            <w:hideMark/>
          </w:tcPr>
          <w:p w14:paraId="68E91FBC" w14:textId="065E27AA" w:rsidR="002845D8" w:rsidRPr="009903FF" w:rsidDel="009B628E" w:rsidRDefault="002845D8" w:rsidP="00F6036C">
            <w:pPr>
              <w:rPr>
                <w:del w:id="556" w:author="Sean Hardison" w:date="2024-05-22T13:20:00Z" w16du:dateUtc="2024-05-22T19:20:00Z"/>
              </w:rPr>
            </w:pPr>
            <w:del w:id="557" w:author="Sean Hardison" w:date="2024-05-22T13:20:00Z" w16du:dateUtc="2024-05-22T19:20:00Z">
              <w:r w:rsidRPr="009903FF" w:rsidDel="009B628E">
                <w:delText>striped bass</w:delText>
              </w:r>
            </w:del>
          </w:p>
        </w:tc>
        <w:tc>
          <w:tcPr>
            <w:tcW w:w="1980" w:type="dxa"/>
            <w:tcBorders>
              <w:top w:val="nil"/>
              <w:left w:val="nil"/>
              <w:bottom w:val="nil"/>
              <w:right w:val="nil"/>
            </w:tcBorders>
            <w:shd w:val="clear" w:color="auto" w:fill="auto"/>
            <w:noWrap/>
            <w:vAlign w:val="bottom"/>
            <w:hideMark/>
          </w:tcPr>
          <w:p w14:paraId="52736F6D" w14:textId="3C5A1E7D" w:rsidR="002845D8" w:rsidRPr="009903FF" w:rsidDel="009B628E" w:rsidRDefault="002845D8" w:rsidP="00F6036C">
            <w:pPr>
              <w:jc w:val="center"/>
              <w:rPr>
                <w:del w:id="558" w:author="Sean Hardison" w:date="2024-05-22T13:20:00Z" w16du:dateUtc="2024-05-22T19:20:00Z"/>
              </w:rPr>
            </w:pPr>
            <w:del w:id="559" w:author="Sean Hardison" w:date="2024-05-22T13:20:00Z" w16du:dateUtc="2024-05-22T19:20:00Z">
              <w:r w:rsidRPr="009903FF" w:rsidDel="009B628E">
                <w:delText>-3,497</w:delText>
              </w:r>
            </w:del>
          </w:p>
        </w:tc>
        <w:tc>
          <w:tcPr>
            <w:tcW w:w="1260" w:type="dxa"/>
            <w:tcBorders>
              <w:top w:val="nil"/>
              <w:left w:val="nil"/>
              <w:bottom w:val="nil"/>
              <w:right w:val="nil"/>
            </w:tcBorders>
            <w:shd w:val="clear" w:color="auto" w:fill="auto"/>
            <w:noWrap/>
            <w:vAlign w:val="bottom"/>
            <w:hideMark/>
          </w:tcPr>
          <w:p w14:paraId="31868A4E" w14:textId="733610AD" w:rsidR="002845D8" w:rsidRPr="009903FF" w:rsidDel="009B628E" w:rsidRDefault="002845D8" w:rsidP="00F6036C">
            <w:pPr>
              <w:jc w:val="center"/>
              <w:rPr>
                <w:del w:id="560" w:author="Sean Hardison" w:date="2024-05-22T13:20:00Z" w16du:dateUtc="2024-05-22T19:20:00Z"/>
              </w:rPr>
            </w:pPr>
            <w:del w:id="561" w:author="Sean Hardison" w:date="2024-05-22T13:20:00Z" w16du:dateUtc="2024-05-22T19:20:00Z">
              <w:r w:rsidRPr="009903FF" w:rsidDel="009B628E">
                <w:delText>1,546</w:delText>
              </w:r>
            </w:del>
          </w:p>
        </w:tc>
        <w:tc>
          <w:tcPr>
            <w:tcW w:w="1170" w:type="dxa"/>
            <w:tcBorders>
              <w:top w:val="nil"/>
              <w:left w:val="nil"/>
              <w:bottom w:val="nil"/>
              <w:right w:val="nil"/>
            </w:tcBorders>
            <w:shd w:val="clear" w:color="auto" w:fill="auto"/>
            <w:noWrap/>
            <w:vAlign w:val="bottom"/>
            <w:hideMark/>
          </w:tcPr>
          <w:p w14:paraId="1174A6C9" w14:textId="0E7B2F49" w:rsidR="002845D8" w:rsidRPr="009903FF" w:rsidDel="009B628E" w:rsidRDefault="002845D8" w:rsidP="00F6036C">
            <w:pPr>
              <w:jc w:val="center"/>
              <w:rPr>
                <w:del w:id="562" w:author="Sean Hardison" w:date="2024-05-22T13:20:00Z" w16du:dateUtc="2024-05-22T19:20:00Z"/>
              </w:rPr>
            </w:pPr>
            <w:del w:id="563" w:author="Sean Hardison" w:date="2024-05-22T13:20:00Z" w16du:dateUtc="2024-05-22T19:20:00Z">
              <w:r w:rsidRPr="009903FF" w:rsidDel="009B628E">
                <w:delText>-2.262</w:delText>
              </w:r>
            </w:del>
          </w:p>
        </w:tc>
        <w:tc>
          <w:tcPr>
            <w:tcW w:w="990" w:type="dxa"/>
            <w:gridSpan w:val="2"/>
            <w:tcBorders>
              <w:top w:val="nil"/>
              <w:left w:val="nil"/>
              <w:bottom w:val="nil"/>
              <w:right w:val="nil"/>
            </w:tcBorders>
            <w:shd w:val="clear" w:color="auto" w:fill="auto"/>
            <w:noWrap/>
            <w:vAlign w:val="bottom"/>
            <w:hideMark/>
          </w:tcPr>
          <w:p w14:paraId="432F1555" w14:textId="5488FBC7" w:rsidR="002845D8" w:rsidRPr="009903FF" w:rsidDel="009B628E" w:rsidRDefault="002845D8" w:rsidP="00F6036C">
            <w:pPr>
              <w:jc w:val="center"/>
              <w:rPr>
                <w:del w:id="564" w:author="Sean Hardison" w:date="2024-05-22T13:20:00Z" w16du:dateUtc="2024-05-22T19:20:00Z"/>
              </w:rPr>
            </w:pPr>
            <w:del w:id="565" w:author="Sean Hardison" w:date="2024-05-22T13:20:00Z" w16du:dateUtc="2024-05-22T19:20:00Z">
              <w:r w:rsidRPr="009903FF" w:rsidDel="009B628E">
                <w:delText>0.039</w:delText>
              </w:r>
            </w:del>
          </w:p>
        </w:tc>
        <w:tc>
          <w:tcPr>
            <w:tcW w:w="1980" w:type="dxa"/>
            <w:gridSpan w:val="2"/>
            <w:tcBorders>
              <w:top w:val="nil"/>
              <w:left w:val="nil"/>
              <w:bottom w:val="nil"/>
              <w:right w:val="nil"/>
            </w:tcBorders>
            <w:shd w:val="clear" w:color="auto" w:fill="auto"/>
            <w:noWrap/>
            <w:vAlign w:val="bottom"/>
            <w:hideMark/>
          </w:tcPr>
          <w:p w14:paraId="00522D15" w14:textId="13EE04ED" w:rsidR="002845D8" w:rsidRPr="009903FF" w:rsidDel="009B628E" w:rsidRDefault="002845D8" w:rsidP="00F6036C">
            <w:pPr>
              <w:jc w:val="center"/>
              <w:rPr>
                <w:del w:id="566" w:author="Sean Hardison" w:date="2024-05-22T13:20:00Z" w16du:dateUtc="2024-05-22T19:20:00Z"/>
              </w:rPr>
            </w:pPr>
            <w:del w:id="567" w:author="Sean Hardison" w:date="2024-05-22T13:20:00Z" w16du:dateUtc="2024-05-22T19:20:00Z">
              <w:r w:rsidRPr="009903FF" w:rsidDel="009B628E">
                <w:delText>iid</w:delText>
              </w:r>
            </w:del>
          </w:p>
        </w:tc>
      </w:tr>
    </w:tbl>
    <w:p w14:paraId="48BE67DF" w14:textId="77777777" w:rsidR="002845D8" w:rsidRPr="009903FF" w:rsidRDefault="002845D8" w:rsidP="002845D8">
      <w:pPr>
        <w:spacing w:line="480" w:lineRule="auto"/>
      </w:pPr>
    </w:p>
    <w:p w14:paraId="4BA3A3B6" w14:textId="26F46C57" w:rsidR="002845D8" w:rsidRPr="009903FF" w:rsidDel="000A117A" w:rsidRDefault="002845D8" w:rsidP="002845D8">
      <w:pPr>
        <w:pStyle w:val="Caption"/>
        <w:keepNext/>
        <w:spacing w:line="480" w:lineRule="auto"/>
        <w:rPr>
          <w:del w:id="568" w:author="Sean Hardison" w:date="2024-05-22T12:55:00Z" w16du:dateUtc="2024-05-22T18:55:00Z"/>
        </w:rPr>
      </w:pPr>
      <w:del w:id="569" w:author="Sean Hardison" w:date="2024-05-22T12:55:00Z" w16du:dateUtc="2024-05-22T18:55:00Z">
        <w:r w:rsidRPr="009903FF" w:rsidDel="000A117A">
          <w:delText xml:space="preserve">Table </w:delText>
        </w:r>
        <w:r w:rsidRPr="009903FF" w:rsidDel="000A117A">
          <w:fldChar w:fldCharType="begin"/>
        </w:r>
        <w:r w:rsidRPr="009903FF" w:rsidDel="000A117A">
          <w:delInstrText xml:space="preserve"> SEQ Table \* ARABIC </w:delInstrText>
        </w:r>
        <w:r w:rsidRPr="009903FF" w:rsidDel="000A117A">
          <w:fldChar w:fldCharType="separate"/>
        </w:r>
        <w:r w:rsidDel="000A117A">
          <w:rPr>
            <w:noProof/>
          </w:rPr>
          <w:delText>2</w:delText>
        </w:r>
        <w:r w:rsidRPr="009903FF" w:rsidDel="000A117A">
          <w:fldChar w:fldCharType="end"/>
        </w:r>
        <w:r w:rsidRPr="009903FF" w:rsidDel="000A117A">
          <w:delText>. Statistics from linear models evaluating interannual temporal trends in within-year species and harvest statistical averaging (SAE</w:delText>
        </w:r>
        <w:r w:rsidRPr="009903FF" w:rsidDel="000A117A">
          <w:rPr>
            <w:vertAlign w:val="subscript"/>
          </w:rPr>
          <w:delText>Species</w:delText>
        </w:r>
        <w:r w:rsidRPr="009903FF" w:rsidDel="000A117A">
          <w:delText xml:space="preserve"> and SAE</w:delText>
        </w:r>
        <w:r w:rsidRPr="009903FF" w:rsidDel="000A117A">
          <w:rPr>
            <w:vertAlign w:val="subscript"/>
          </w:rPr>
          <w:delText>Harvests</w:delText>
        </w:r>
        <w:r w:rsidRPr="009903FF" w:rsidDel="000A117A">
          <w:delText>) and within-year species and harvest compensation effects (CPE</w:delText>
        </w:r>
        <w:r w:rsidRPr="009903FF" w:rsidDel="000A117A">
          <w:rPr>
            <w:vertAlign w:val="subscript"/>
          </w:rPr>
          <w:delText>Species</w:delText>
        </w:r>
        <w:r w:rsidRPr="009903FF" w:rsidDel="000A117A">
          <w:delText xml:space="preserve"> and CPE</w:delText>
        </w:r>
        <w:r w:rsidRPr="009903FF" w:rsidDel="000A117A">
          <w:rPr>
            <w:vertAlign w:val="subscript"/>
          </w:rPr>
          <w:delText>Harvests</w:delText>
        </w:r>
        <w:r w:rsidRPr="009903FF" w:rsidDel="000A117A">
          <w:delText>) in the Virginia portion of Chesapeake Bay over 2002-2018.</w:delText>
        </w:r>
      </w:del>
    </w:p>
    <w:tbl>
      <w:tblPr>
        <w:tblW w:w="9440" w:type="dxa"/>
        <w:tblLook w:val="04A0" w:firstRow="1" w:lastRow="0" w:firstColumn="1" w:lastColumn="0" w:noHBand="0" w:noVBand="1"/>
      </w:tblPr>
      <w:tblGrid>
        <w:gridCol w:w="1230"/>
        <w:gridCol w:w="2790"/>
        <w:gridCol w:w="1400"/>
        <w:gridCol w:w="1480"/>
        <w:gridCol w:w="1380"/>
        <w:gridCol w:w="1940"/>
      </w:tblGrid>
      <w:tr w:rsidR="002845D8" w:rsidRPr="009903FF" w:rsidDel="000A117A" w14:paraId="68B672BE" w14:textId="65F8C7BD" w:rsidTr="00F6036C">
        <w:trPr>
          <w:trHeight w:val="320"/>
          <w:del w:id="570" w:author="Sean Hardison" w:date="2024-05-22T12:55:00Z"/>
        </w:trPr>
        <w:tc>
          <w:tcPr>
            <w:tcW w:w="450" w:type="dxa"/>
            <w:tcBorders>
              <w:top w:val="nil"/>
              <w:left w:val="nil"/>
              <w:bottom w:val="single" w:sz="4" w:space="0" w:color="auto"/>
              <w:right w:val="nil"/>
            </w:tcBorders>
            <w:shd w:val="clear" w:color="auto" w:fill="auto"/>
            <w:noWrap/>
            <w:vAlign w:val="bottom"/>
            <w:hideMark/>
          </w:tcPr>
          <w:p w14:paraId="5FCC64D1" w14:textId="63AC25D5" w:rsidR="002845D8" w:rsidRPr="009903FF" w:rsidDel="000A117A" w:rsidRDefault="002845D8" w:rsidP="00F6036C">
            <w:pPr>
              <w:jc w:val="center"/>
              <w:rPr>
                <w:del w:id="571" w:author="Sean Hardison" w:date="2024-05-22T12:55:00Z" w16du:dateUtc="2024-05-22T18:55:00Z"/>
                <w:b/>
                <w:bCs/>
                <w:color w:val="000000"/>
              </w:rPr>
            </w:pPr>
            <w:del w:id="572" w:author="Sean Hardison" w:date="2024-05-22T12:55:00Z" w16du:dateUtc="2024-05-22T18:55:00Z">
              <w:r w:rsidRPr="009903FF" w:rsidDel="000A117A">
                <w:rPr>
                  <w:b/>
                  <w:bCs/>
                  <w:color w:val="000000"/>
                </w:rPr>
                <w:delText>Term</w:delText>
              </w:r>
            </w:del>
          </w:p>
        </w:tc>
        <w:tc>
          <w:tcPr>
            <w:tcW w:w="2790" w:type="dxa"/>
            <w:tcBorders>
              <w:top w:val="nil"/>
              <w:left w:val="nil"/>
              <w:bottom w:val="single" w:sz="4" w:space="0" w:color="auto"/>
              <w:right w:val="nil"/>
            </w:tcBorders>
            <w:shd w:val="clear" w:color="auto" w:fill="auto"/>
            <w:noWrap/>
            <w:vAlign w:val="bottom"/>
            <w:hideMark/>
          </w:tcPr>
          <w:p w14:paraId="3F448EC0" w14:textId="59E90AC4" w:rsidR="002845D8" w:rsidRPr="009903FF" w:rsidDel="000A117A" w:rsidRDefault="002845D8" w:rsidP="00F6036C">
            <w:pPr>
              <w:jc w:val="center"/>
              <w:rPr>
                <w:del w:id="573" w:author="Sean Hardison" w:date="2024-05-22T12:55:00Z" w16du:dateUtc="2024-05-22T18:55:00Z"/>
                <w:b/>
                <w:bCs/>
                <w:color w:val="000000"/>
              </w:rPr>
            </w:pPr>
            <w:del w:id="574" w:author="Sean Hardison" w:date="2024-05-22T12:55:00Z" w16du:dateUtc="2024-05-22T18:55:00Z">
              <w:r w:rsidRPr="009903FF" w:rsidDel="000A117A">
                <w:rPr>
                  <w:b/>
                  <w:bCs/>
                  <w:color w:val="000000"/>
                </w:rPr>
                <w:delText>Trend (SAE/CPE year</w:delText>
              </w:r>
              <w:r w:rsidRPr="009903FF" w:rsidDel="000A117A">
                <w:rPr>
                  <w:b/>
                  <w:bCs/>
                  <w:color w:val="000000"/>
                  <w:vertAlign w:val="superscript"/>
                </w:rPr>
                <w:delText>-1</w:delText>
              </w:r>
              <w:r w:rsidRPr="009903FF" w:rsidDel="000A117A">
                <w:rPr>
                  <w:b/>
                  <w:bCs/>
                  <w:color w:val="000000"/>
                </w:rPr>
                <w:delText>)</w:delText>
              </w:r>
            </w:del>
          </w:p>
        </w:tc>
        <w:tc>
          <w:tcPr>
            <w:tcW w:w="1400" w:type="dxa"/>
            <w:tcBorders>
              <w:top w:val="nil"/>
              <w:left w:val="nil"/>
              <w:bottom w:val="single" w:sz="4" w:space="0" w:color="auto"/>
              <w:right w:val="nil"/>
            </w:tcBorders>
            <w:shd w:val="clear" w:color="auto" w:fill="auto"/>
            <w:noWrap/>
            <w:vAlign w:val="bottom"/>
            <w:hideMark/>
          </w:tcPr>
          <w:p w14:paraId="44253A03" w14:textId="5BCDDD48" w:rsidR="002845D8" w:rsidRPr="009903FF" w:rsidDel="000A117A" w:rsidRDefault="002845D8" w:rsidP="00F6036C">
            <w:pPr>
              <w:jc w:val="center"/>
              <w:rPr>
                <w:del w:id="575" w:author="Sean Hardison" w:date="2024-05-22T12:55:00Z" w16du:dateUtc="2024-05-22T18:55:00Z"/>
                <w:b/>
                <w:bCs/>
                <w:color w:val="000000"/>
              </w:rPr>
            </w:pPr>
            <w:del w:id="576" w:author="Sean Hardison" w:date="2024-05-22T12:55:00Z" w16du:dateUtc="2024-05-22T18:55:00Z">
              <w:r w:rsidRPr="009903FF" w:rsidDel="000A117A">
                <w:rPr>
                  <w:b/>
                  <w:bCs/>
                  <w:color w:val="000000"/>
                </w:rPr>
                <w:delText>Std. error</w:delText>
              </w:r>
            </w:del>
          </w:p>
        </w:tc>
        <w:tc>
          <w:tcPr>
            <w:tcW w:w="1480" w:type="dxa"/>
            <w:tcBorders>
              <w:top w:val="nil"/>
              <w:left w:val="nil"/>
              <w:bottom w:val="single" w:sz="4" w:space="0" w:color="auto"/>
              <w:right w:val="nil"/>
            </w:tcBorders>
            <w:shd w:val="clear" w:color="auto" w:fill="auto"/>
            <w:noWrap/>
            <w:vAlign w:val="bottom"/>
            <w:hideMark/>
          </w:tcPr>
          <w:p w14:paraId="632F4BE5" w14:textId="6C4D5BB3" w:rsidR="002845D8" w:rsidRPr="009903FF" w:rsidDel="000A117A" w:rsidRDefault="002845D8" w:rsidP="00F6036C">
            <w:pPr>
              <w:jc w:val="center"/>
              <w:rPr>
                <w:del w:id="577" w:author="Sean Hardison" w:date="2024-05-22T12:55:00Z" w16du:dateUtc="2024-05-22T18:55:00Z"/>
                <w:b/>
                <w:bCs/>
                <w:color w:val="000000"/>
              </w:rPr>
            </w:pPr>
            <w:del w:id="578" w:author="Sean Hardison" w:date="2024-05-22T12:55:00Z" w16du:dateUtc="2024-05-22T18:55:00Z">
              <w:r w:rsidRPr="009903FF" w:rsidDel="000A117A">
                <w:rPr>
                  <w:b/>
                  <w:bCs/>
                  <w:color w:val="000000"/>
                </w:rPr>
                <w:delText>T statistic</w:delText>
              </w:r>
            </w:del>
          </w:p>
        </w:tc>
        <w:tc>
          <w:tcPr>
            <w:tcW w:w="1380" w:type="dxa"/>
            <w:tcBorders>
              <w:top w:val="nil"/>
              <w:left w:val="nil"/>
              <w:bottom w:val="single" w:sz="4" w:space="0" w:color="auto"/>
              <w:right w:val="nil"/>
            </w:tcBorders>
            <w:shd w:val="clear" w:color="auto" w:fill="auto"/>
            <w:noWrap/>
            <w:vAlign w:val="bottom"/>
            <w:hideMark/>
          </w:tcPr>
          <w:p w14:paraId="287F82FC" w14:textId="67867452" w:rsidR="002845D8" w:rsidRPr="009903FF" w:rsidDel="000A117A" w:rsidRDefault="002845D8" w:rsidP="00F6036C">
            <w:pPr>
              <w:jc w:val="center"/>
              <w:rPr>
                <w:del w:id="579" w:author="Sean Hardison" w:date="2024-05-22T12:55:00Z" w16du:dateUtc="2024-05-22T18:55:00Z"/>
                <w:b/>
                <w:bCs/>
                <w:color w:val="000000"/>
              </w:rPr>
            </w:pPr>
            <w:del w:id="580" w:author="Sean Hardison" w:date="2024-05-22T12:55:00Z" w16du:dateUtc="2024-05-22T18:55:00Z">
              <w:r w:rsidRPr="009903FF" w:rsidDel="000A117A">
                <w:rPr>
                  <w:b/>
                  <w:bCs/>
                  <w:color w:val="000000"/>
                </w:rPr>
                <w:delText>P value</w:delText>
              </w:r>
            </w:del>
          </w:p>
        </w:tc>
        <w:tc>
          <w:tcPr>
            <w:tcW w:w="1940" w:type="dxa"/>
            <w:tcBorders>
              <w:top w:val="nil"/>
              <w:left w:val="nil"/>
              <w:bottom w:val="single" w:sz="4" w:space="0" w:color="auto"/>
              <w:right w:val="nil"/>
            </w:tcBorders>
            <w:shd w:val="clear" w:color="auto" w:fill="auto"/>
            <w:noWrap/>
            <w:vAlign w:val="bottom"/>
            <w:hideMark/>
          </w:tcPr>
          <w:p w14:paraId="3ED0BB83" w14:textId="4C61FB76" w:rsidR="002845D8" w:rsidRPr="009903FF" w:rsidDel="000A117A" w:rsidRDefault="002845D8" w:rsidP="00F6036C">
            <w:pPr>
              <w:jc w:val="center"/>
              <w:rPr>
                <w:del w:id="581" w:author="Sean Hardison" w:date="2024-05-22T12:55:00Z" w16du:dateUtc="2024-05-22T18:55:00Z"/>
                <w:b/>
                <w:bCs/>
                <w:color w:val="000000"/>
              </w:rPr>
            </w:pPr>
            <w:del w:id="582" w:author="Sean Hardison" w:date="2024-05-22T12:55:00Z" w16du:dateUtc="2024-05-22T18:55:00Z">
              <w:r w:rsidRPr="009903FF" w:rsidDel="000A117A">
                <w:rPr>
                  <w:b/>
                  <w:bCs/>
                  <w:color w:val="000000"/>
                </w:rPr>
                <w:delText>Error structure</w:delText>
              </w:r>
            </w:del>
          </w:p>
        </w:tc>
      </w:tr>
      <w:tr w:rsidR="002845D8" w:rsidRPr="009903FF" w:rsidDel="000A117A" w14:paraId="1C8AD4E5" w14:textId="6C3D80AE" w:rsidTr="00F6036C">
        <w:trPr>
          <w:trHeight w:val="320"/>
          <w:del w:id="583" w:author="Sean Hardison" w:date="2024-05-22T12:55:00Z"/>
        </w:trPr>
        <w:tc>
          <w:tcPr>
            <w:tcW w:w="450" w:type="dxa"/>
            <w:tcBorders>
              <w:top w:val="nil"/>
              <w:left w:val="nil"/>
              <w:bottom w:val="nil"/>
              <w:right w:val="nil"/>
            </w:tcBorders>
            <w:shd w:val="clear" w:color="auto" w:fill="auto"/>
            <w:noWrap/>
            <w:vAlign w:val="bottom"/>
            <w:hideMark/>
          </w:tcPr>
          <w:p w14:paraId="3A5CE147" w14:textId="4B884587" w:rsidR="002845D8" w:rsidRPr="009903FF" w:rsidDel="000A117A" w:rsidRDefault="002845D8" w:rsidP="00F6036C">
            <w:pPr>
              <w:rPr>
                <w:del w:id="584" w:author="Sean Hardison" w:date="2024-05-22T12:55:00Z" w16du:dateUtc="2024-05-22T18:55:00Z"/>
                <w:color w:val="000000"/>
              </w:rPr>
            </w:pPr>
            <w:del w:id="585" w:author="Sean Hardison" w:date="2024-05-22T12:55:00Z" w16du:dateUtc="2024-05-22T18:55:00Z">
              <w:r w:rsidRPr="009903FF" w:rsidDel="000A117A">
                <w:rPr>
                  <w:color w:val="000000"/>
                </w:rPr>
                <w:delText>SAE</w:delText>
              </w:r>
              <w:r w:rsidRPr="009903FF" w:rsidDel="000A117A">
                <w:rPr>
                  <w:color w:val="000000"/>
                  <w:vertAlign w:val="subscript"/>
                </w:rPr>
                <w:delText>Species</w:delText>
              </w:r>
            </w:del>
          </w:p>
        </w:tc>
        <w:tc>
          <w:tcPr>
            <w:tcW w:w="2790" w:type="dxa"/>
            <w:tcBorders>
              <w:top w:val="nil"/>
              <w:left w:val="nil"/>
              <w:bottom w:val="nil"/>
              <w:right w:val="nil"/>
            </w:tcBorders>
            <w:shd w:val="clear" w:color="auto" w:fill="auto"/>
            <w:noWrap/>
            <w:vAlign w:val="center"/>
            <w:hideMark/>
          </w:tcPr>
          <w:p w14:paraId="183B3D1B" w14:textId="4308E18D" w:rsidR="002845D8" w:rsidRPr="009903FF" w:rsidDel="000A117A" w:rsidRDefault="002845D8" w:rsidP="00F6036C">
            <w:pPr>
              <w:jc w:val="center"/>
              <w:rPr>
                <w:del w:id="586" w:author="Sean Hardison" w:date="2024-05-22T12:55:00Z" w16du:dateUtc="2024-05-22T18:55:00Z"/>
                <w:color w:val="000000"/>
              </w:rPr>
            </w:pPr>
            <w:del w:id="587" w:author="Sean Hardison" w:date="2024-05-22T12:55:00Z" w16du:dateUtc="2024-05-22T18:55:00Z">
              <w:r w:rsidRPr="009903FF" w:rsidDel="000A117A">
                <w:rPr>
                  <w:color w:val="000000"/>
                </w:rPr>
                <w:delText>0.026</w:delText>
              </w:r>
            </w:del>
          </w:p>
        </w:tc>
        <w:tc>
          <w:tcPr>
            <w:tcW w:w="1400" w:type="dxa"/>
            <w:tcBorders>
              <w:top w:val="nil"/>
              <w:left w:val="nil"/>
              <w:bottom w:val="nil"/>
              <w:right w:val="nil"/>
            </w:tcBorders>
            <w:shd w:val="clear" w:color="auto" w:fill="auto"/>
            <w:noWrap/>
            <w:vAlign w:val="center"/>
            <w:hideMark/>
          </w:tcPr>
          <w:p w14:paraId="33A40642" w14:textId="0EA2A7CD" w:rsidR="002845D8" w:rsidRPr="009903FF" w:rsidDel="000A117A" w:rsidRDefault="002845D8" w:rsidP="00F6036C">
            <w:pPr>
              <w:jc w:val="center"/>
              <w:rPr>
                <w:del w:id="588" w:author="Sean Hardison" w:date="2024-05-22T12:55:00Z" w16du:dateUtc="2024-05-22T18:55:00Z"/>
                <w:color w:val="000000"/>
              </w:rPr>
            </w:pPr>
            <w:del w:id="589" w:author="Sean Hardison" w:date="2024-05-22T12:55:00Z" w16du:dateUtc="2024-05-22T18:55:00Z">
              <w:r w:rsidRPr="009903FF" w:rsidDel="000A117A">
                <w:rPr>
                  <w:color w:val="000000"/>
                </w:rPr>
                <w:delText>0.007</w:delText>
              </w:r>
            </w:del>
          </w:p>
        </w:tc>
        <w:tc>
          <w:tcPr>
            <w:tcW w:w="1480" w:type="dxa"/>
            <w:tcBorders>
              <w:top w:val="nil"/>
              <w:left w:val="nil"/>
              <w:bottom w:val="nil"/>
              <w:right w:val="nil"/>
            </w:tcBorders>
            <w:shd w:val="clear" w:color="auto" w:fill="auto"/>
            <w:noWrap/>
            <w:vAlign w:val="center"/>
            <w:hideMark/>
          </w:tcPr>
          <w:p w14:paraId="3690D676" w14:textId="18E76DCC" w:rsidR="002845D8" w:rsidRPr="009903FF" w:rsidDel="000A117A" w:rsidRDefault="002845D8" w:rsidP="00F6036C">
            <w:pPr>
              <w:jc w:val="center"/>
              <w:rPr>
                <w:del w:id="590" w:author="Sean Hardison" w:date="2024-05-22T12:55:00Z" w16du:dateUtc="2024-05-22T18:55:00Z"/>
                <w:color w:val="000000"/>
              </w:rPr>
            </w:pPr>
            <w:del w:id="591" w:author="Sean Hardison" w:date="2024-05-22T12:55:00Z" w16du:dateUtc="2024-05-22T18:55:00Z">
              <w:r w:rsidRPr="009903FF" w:rsidDel="000A117A">
                <w:rPr>
                  <w:color w:val="000000"/>
                </w:rPr>
                <w:delText>3.976</w:delText>
              </w:r>
            </w:del>
          </w:p>
        </w:tc>
        <w:tc>
          <w:tcPr>
            <w:tcW w:w="1380" w:type="dxa"/>
            <w:tcBorders>
              <w:top w:val="nil"/>
              <w:left w:val="nil"/>
              <w:bottom w:val="nil"/>
              <w:right w:val="nil"/>
            </w:tcBorders>
            <w:shd w:val="clear" w:color="auto" w:fill="auto"/>
            <w:noWrap/>
            <w:vAlign w:val="center"/>
            <w:hideMark/>
          </w:tcPr>
          <w:p w14:paraId="6D804774" w14:textId="21A5F969" w:rsidR="002845D8" w:rsidRPr="009903FF" w:rsidDel="000A117A" w:rsidRDefault="002845D8" w:rsidP="00F6036C">
            <w:pPr>
              <w:jc w:val="center"/>
              <w:rPr>
                <w:del w:id="592" w:author="Sean Hardison" w:date="2024-05-22T12:55:00Z" w16du:dateUtc="2024-05-22T18:55:00Z"/>
                <w:color w:val="000000"/>
              </w:rPr>
            </w:pPr>
            <w:del w:id="593" w:author="Sean Hardison" w:date="2024-05-22T12:55:00Z" w16du:dateUtc="2024-05-22T18:55:00Z">
              <w:r w:rsidRPr="009903FF" w:rsidDel="000A117A">
                <w:rPr>
                  <w:color w:val="000000"/>
                </w:rPr>
                <w:delText>0.001</w:delText>
              </w:r>
            </w:del>
          </w:p>
        </w:tc>
        <w:tc>
          <w:tcPr>
            <w:tcW w:w="1940" w:type="dxa"/>
            <w:tcBorders>
              <w:top w:val="nil"/>
              <w:left w:val="nil"/>
              <w:bottom w:val="nil"/>
              <w:right w:val="nil"/>
            </w:tcBorders>
            <w:shd w:val="clear" w:color="auto" w:fill="auto"/>
            <w:noWrap/>
            <w:vAlign w:val="center"/>
            <w:hideMark/>
          </w:tcPr>
          <w:p w14:paraId="6D421E21" w14:textId="681E44AD" w:rsidR="002845D8" w:rsidRPr="009903FF" w:rsidDel="000A117A" w:rsidRDefault="002845D8" w:rsidP="00F6036C">
            <w:pPr>
              <w:jc w:val="center"/>
              <w:rPr>
                <w:del w:id="594" w:author="Sean Hardison" w:date="2024-05-22T12:55:00Z" w16du:dateUtc="2024-05-22T18:55:00Z"/>
                <w:color w:val="000000"/>
              </w:rPr>
            </w:pPr>
            <w:del w:id="595" w:author="Sean Hardison" w:date="2024-05-22T12:55:00Z" w16du:dateUtc="2024-05-22T18:55:00Z">
              <w:r w:rsidRPr="009903FF" w:rsidDel="000A117A">
                <w:rPr>
                  <w:color w:val="000000"/>
                </w:rPr>
                <w:delText>iid</w:delText>
              </w:r>
            </w:del>
          </w:p>
        </w:tc>
      </w:tr>
      <w:tr w:rsidR="002845D8" w:rsidRPr="009903FF" w:rsidDel="000A117A" w14:paraId="0FEE0FF7" w14:textId="09C4712E" w:rsidTr="00F6036C">
        <w:trPr>
          <w:trHeight w:val="320"/>
          <w:del w:id="596" w:author="Sean Hardison" w:date="2024-05-22T12:55:00Z"/>
        </w:trPr>
        <w:tc>
          <w:tcPr>
            <w:tcW w:w="450" w:type="dxa"/>
            <w:tcBorders>
              <w:top w:val="nil"/>
              <w:left w:val="nil"/>
              <w:bottom w:val="nil"/>
              <w:right w:val="nil"/>
            </w:tcBorders>
            <w:shd w:val="clear" w:color="auto" w:fill="auto"/>
            <w:noWrap/>
            <w:vAlign w:val="bottom"/>
            <w:hideMark/>
          </w:tcPr>
          <w:p w14:paraId="1516273E" w14:textId="6228F100" w:rsidR="002845D8" w:rsidRPr="009903FF" w:rsidDel="000A117A" w:rsidRDefault="002845D8" w:rsidP="00F6036C">
            <w:pPr>
              <w:rPr>
                <w:del w:id="597" w:author="Sean Hardison" w:date="2024-05-22T12:55:00Z" w16du:dateUtc="2024-05-22T18:55:00Z"/>
                <w:color w:val="000000"/>
                <w:vertAlign w:val="subscript"/>
              </w:rPr>
            </w:pPr>
            <w:del w:id="598" w:author="Sean Hardison" w:date="2024-05-22T12:55:00Z" w16du:dateUtc="2024-05-22T18:55:00Z">
              <w:r w:rsidRPr="009903FF" w:rsidDel="000A117A">
                <w:rPr>
                  <w:color w:val="000000"/>
                </w:rPr>
                <w:delText>CPE</w:delText>
              </w:r>
              <w:r w:rsidRPr="009903FF" w:rsidDel="000A117A">
                <w:rPr>
                  <w:color w:val="000000"/>
                  <w:vertAlign w:val="subscript"/>
                </w:rPr>
                <w:delText>Species</w:delText>
              </w:r>
            </w:del>
          </w:p>
        </w:tc>
        <w:tc>
          <w:tcPr>
            <w:tcW w:w="2790" w:type="dxa"/>
            <w:tcBorders>
              <w:top w:val="nil"/>
              <w:left w:val="nil"/>
              <w:bottom w:val="nil"/>
              <w:right w:val="nil"/>
            </w:tcBorders>
            <w:shd w:val="clear" w:color="auto" w:fill="auto"/>
            <w:noWrap/>
            <w:vAlign w:val="center"/>
            <w:hideMark/>
          </w:tcPr>
          <w:p w14:paraId="0DEC2508" w14:textId="728D52DC" w:rsidR="002845D8" w:rsidRPr="009903FF" w:rsidDel="000A117A" w:rsidRDefault="002845D8" w:rsidP="00F6036C">
            <w:pPr>
              <w:jc w:val="center"/>
              <w:rPr>
                <w:del w:id="599" w:author="Sean Hardison" w:date="2024-05-22T12:55:00Z" w16du:dateUtc="2024-05-22T18:55:00Z"/>
                <w:color w:val="000000"/>
              </w:rPr>
            </w:pPr>
            <w:del w:id="600" w:author="Sean Hardison" w:date="2024-05-22T12:55:00Z" w16du:dateUtc="2024-05-22T18:55:00Z">
              <w:r w:rsidRPr="009903FF" w:rsidDel="000A117A">
                <w:rPr>
                  <w:color w:val="000000"/>
                </w:rPr>
                <w:delText>0.014</w:delText>
              </w:r>
            </w:del>
          </w:p>
        </w:tc>
        <w:tc>
          <w:tcPr>
            <w:tcW w:w="1400" w:type="dxa"/>
            <w:tcBorders>
              <w:top w:val="nil"/>
              <w:left w:val="nil"/>
              <w:bottom w:val="nil"/>
              <w:right w:val="nil"/>
            </w:tcBorders>
            <w:shd w:val="clear" w:color="auto" w:fill="auto"/>
            <w:noWrap/>
            <w:vAlign w:val="center"/>
            <w:hideMark/>
          </w:tcPr>
          <w:p w14:paraId="37555D87" w14:textId="418A1D94" w:rsidR="002845D8" w:rsidRPr="009903FF" w:rsidDel="000A117A" w:rsidRDefault="002845D8" w:rsidP="00F6036C">
            <w:pPr>
              <w:jc w:val="center"/>
              <w:rPr>
                <w:del w:id="601" w:author="Sean Hardison" w:date="2024-05-22T12:55:00Z" w16du:dateUtc="2024-05-22T18:55:00Z"/>
                <w:color w:val="000000"/>
              </w:rPr>
            </w:pPr>
            <w:del w:id="602" w:author="Sean Hardison" w:date="2024-05-22T12:55:00Z" w16du:dateUtc="2024-05-22T18:55:00Z">
              <w:r w:rsidRPr="009903FF" w:rsidDel="000A117A">
                <w:rPr>
                  <w:color w:val="000000"/>
                </w:rPr>
                <w:delText>0.005</w:delText>
              </w:r>
            </w:del>
          </w:p>
        </w:tc>
        <w:tc>
          <w:tcPr>
            <w:tcW w:w="1480" w:type="dxa"/>
            <w:tcBorders>
              <w:top w:val="nil"/>
              <w:left w:val="nil"/>
              <w:bottom w:val="nil"/>
              <w:right w:val="nil"/>
            </w:tcBorders>
            <w:shd w:val="clear" w:color="auto" w:fill="auto"/>
            <w:noWrap/>
            <w:vAlign w:val="center"/>
            <w:hideMark/>
          </w:tcPr>
          <w:p w14:paraId="60F1D1AB" w14:textId="3BA16662" w:rsidR="002845D8" w:rsidRPr="009903FF" w:rsidDel="000A117A" w:rsidRDefault="002845D8" w:rsidP="00F6036C">
            <w:pPr>
              <w:jc w:val="center"/>
              <w:rPr>
                <w:del w:id="603" w:author="Sean Hardison" w:date="2024-05-22T12:55:00Z" w16du:dateUtc="2024-05-22T18:55:00Z"/>
                <w:color w:val="000000"/>
              </w:rPr>
            </w:pPr>
            <w:del w:id="604" w:author="Sean Hardison" w:date="2024-05-22T12:55:00Z" w16du:dateUtc="2024-05-22T18:55:00Z">
              <w:r w:rsidRPr="009903FF" w:rsidDel="000A117A">
                <w:rPr>
                  <w:color w:val="000000"/>
                </w:rPr>
                <w:delText>2.994</w:delText>
              </w:r>
            </w:del>
          </w:p>
        </w:tc>
        <w:tc>
          <w:tcPr>
            <w:tcW w:w="1380" w:type="dxa"/>
            <w:tcBorders>
              <w:top w:val="nil"/>
              <w:left w:val="nil"/>
              <w:bottom w:val="nil"/>
              <w:right w:val="nil"/>
            </w:tcBorders>
            <w:shd w:val="clear" w:color="auto" w:fill="auto"/>
            <w:noWrap/>
            <w:vAlign w:val="center"/>
            <w:hideMark/>
          </w:tcPr>
          <w:p w14:paraId="38056DDB" w14:textId="1EC3787E" w:rsidR="002845D8" w:rsidRPr="009903FF" w:rsidDel="000A117A" w:rsidRDefault="002845D8" w:rsidP="00F6036C">
            <w:pPr>
              <w:jc w:val="center"/>
              <w:rPr>
                <w:del w:id="605" w:author="Sean Hardison" w:date="2024-05-22T12:55:00Z" w16du:dateUtc="2024-05-22T18:55:00Z"/>
                <w:color w:val="000000"/>
              </w:rPr>
            </w:pPr>
            <w:del w:id="606" w:author="Sean Hardison" w:date="2024-05-22T12:55:00Z" w16du:dateUtc="2024-05-22T18:55:00Z">
              <w:r w:rsidRPr="009903FF" w:rsidDel="000A117A">
                <w:rPr>
                  <w:color w:val="000000"/>
                </w:rPr>
                <w:delText>0.009</w:delText>
              </w:r>
            </w:del>
          </w:p>
        </w:tc>
        <w:tc>
          <w:tcPr>
            <w:tcW w:w="1940" w:type="dxa"/>
            <w:tcBorders>
              <w:top w:val="nil"/>
              <w:left w:val="nil"/>
              <w:bottom w:val="nil"/>
              <w:right w:val="nil"/>
            </w:tcBorders>
            <w:shd w:val="clear" w:color="auto" w:fill="auto"/>
            <w:noWrap/>
            <w:vAlign w:val="center"/>
            <w:hideMark/>
          </w:tcPr>
          <w:p w14:paraId="43543124" w14:textId="267C4DE1" w:rsidR="002845D8" w:rsidRPr="009903FF" w:rsidDel="000A117A" w:rsidRDefault="002845D8" w:rsidP="00F6036C">
            <w:pPr>
              <w:jc w:val="center"/>
              <w:rPr>
                <w:del w:id="607" w:author="Sean Hardison" w:date="2024-05-22T12:55:00Z" w16du:dateUtc="2024-05-22T18:55:00Z"/>
                <w:color w:val="000000"/>
              </w:rPr>
            </w:pPr>
            <w:del w:id="608" w:author="Sean Hardison" w:date="2024-05-22T12:55:00Z" w16du:dateUtc="2024-05-22T18:55:00Z">
              <w:r w:rsidRPr="009903FF" w:rsidDel="000A117A">
                <w:rPr>
                  <w:color w:val="000000"/>
                </w:rPr>
                <w:delText>AR(1)</w:delText>
              </w:r>
            </w:del>
          </w:p>
        </w:tc>
      </w:tr>
      <w:tr w:rsidR="002845D8" w:rsidRPr="009903FF" w:rsidDel="000A117A" w14:paraId="0BF3269C" w14:textId="28129564" w:rsidTr="00F6036C">
        <w:trPr>
          <w:trHeight w:val="320"/>
          <w:del w:id="609" w:author="Sean Hardison" w:date="2024-05-22T12:55:00Z"/>
        </w:trPr>
        <w:tc>
          <w:tcPr>
            <w:tcW w:w="450" w:type="dxa"/>
            <w:tcBorders>
              <w:top w:val="nil"/>
              <w:left w:val="nil"/>
              <w:bottom w:val="nil"/>
              <w:right w:val="nil"/>
            </w:tcBorders>
            <w:shd w:val="clear" w:color="auto" w:fill="auto"/>
            <w:noWrap/>
            <w:vAlign w:val="bottom"/>
          </w:tcPr>
          <w:p w14:paraId="3AE7410F" w14:textId="5D355BC0" w:rsidR="002845D8" w:rsidRPr="009903FF" w:rsidDel="000A117A" w:rsidRDefault="002845D8" w:rsidP="00F6036C">
            <w:pPr>
              <w:rPr>
                <w:del w:id="610" w:author="Sean Hardison" w:date="2024-05-22T12:55:00Z" w16du:dateUtc="2024-05-22T18:55:00Z"/>
                <w:color w:val="000000"/>
              </w:rPr>
            </w:pPr>
            <w:del w:id="611" w:author="Sean Hardison" w:date="2024-05-22T12:55:00Z" w16du:dateUtc="2024-05-22T18:55:00Z">
              <w:r w:rsidRPr="009903FF" w:rsidDel="000A117A">
                <w:rPr>
                  <w:color w:val="000000"/>
                </w:rPr>
                <w:delText>SAE</w:delText>
              </w:r>
              <w:r w:rsidRPr="009903FF" w:rsidDel="000A117A">
                <w:rPr>
                  <w:color w:val="000000"/>
                  <w:vertAlign w:val="subscript"/>
                </w:rPr>
                <w:delText>Harvests</w:delText>
              </w:r>
            </w:del>
          </w:p>
        </w:tc>
        <w:tc>
          <w:tcPr>
            <w:tcW w:w="2790" w:type="dxa"/>
            <w:tcBorders>
              <w:top w:val="nil"/>
              <w:left w:val="nil"/>
              <w:bottom w:val="nil"/>
              <w:right w:val="nil"/>
            </w:tcBorders>
            <w:shd w:val="clear" w:color="auto" w:fill="auto"/>
            <w:noWrap/>
            <w:vAlign w:val="center"/>
          </w:tcPr>
          <w:p w14:paraId="54B7BD7B" w14:textId="234256BD" w:rsidR="002845D8" w:rsidRPr="009903FF" w:rsidDel="000A117A" w:rsidRDefault="002845D8" w:rsidP="00F6036C">
            <w:pPr>
              <w:jc w:val="center"/>
              <w:rPr>
                <w:del w:id="612" w:author="Sean Hardison" w:date="2024-05-22T12:55:00Z" w16du:dateUtc="2024-05-22T18:55:00Z"/>
                <w:color w:val="000000"/>
              </w:rPr>
            </w:pPr>
            <w:del w:id="613" w:author="Sean Hardison" w:date="2024-05-22T12:55:00Z" w16du:dateUtc="2024-05-22T18:55:00Z">
              <w:r w:rsidRPr="009903FF" w:rsidDel="000A117A">
                <w:rPr>
                  <w:color w:val="000000"/>
                </w:rPr>
                <w:delText>-0.005</w:delText>
              </w:r>
            </w:del>
          </w:p>
        </w:tc>
        <w:tc>
          <w:tcPr>
            <w:tcW w:w="1400" w:type="dxa"/>
            <w:tcBorders>
              <w:top w:val="nil"/>
              <w:left w:val="nil"/>
              <w:bottom w:val="nil"/>
              <w:right w:val="nil"/>
            </w:tcBorders>
            <w:shd w:val="clear" w:color="auto" w:fill="auto"/>
            <w:noWrap/>
            <w:vAlign w:val="center"/>
          </w:tcPr>
          <w:p w14:paraId="27ECFA24" w14:textId="66113A9D" w:rsidR="002845D8" w:rsidRPr="009903FF" w:rsidDel="000A117A" w:rsidRDefault="002845D8" w:rsidP="00F6036C">
            <w:pPr>
              <w:jc w:val="center"/>
              <w:rPr>
                <w:del w:id="614" w:author="Sean Hardison" w:date="2024-05-22T12:55:00Z" w16du:dateUtc="2024-05-22T18:55:00Z"/>
                <w:color w:val="000000"/>
              </w:rPr>
            </w:pPr>
            <w:del w:id="615" w:author="Sean Hardison" w:date="2024-05-22T12:55:00Z" w16du:dateUtc="2024-05-22T18:55:00Z">
              <w:r w:rsidRPr="009903FF" w:rsidDel="000A117A">
                <w:rPr>
                  <w:color w:val="000000"/>
                </w:rPr>
                <w:delText>0.005</w:delText>
              </w:r>
            </w:del>
          </w:p>
        </w:tc>
        <w:tc>
          <w:tcPr>
            <w:tcW w:w="1480" w:type="dxa"/>
            <w:tcBorders>
              <w:top w:val="nil"/>
              <w:left w:val="nil"/>
              <w:bottom w:val="nil"/>
              <w:right w:val="nil"/>
            </w:tcBorders>
            <w:shd w:val="clear" w:color="auto" w:fill="auto"/>
            <w:noWrap/>
            <w:vAlign w:val="center"/>
          </w:tcPr>
          <w:p w14:paraId="4945047B" w14:textId="00AA19C8" w:rsidR="002845D8" w:rsidRPr="009903FF" w:rsidDel="000A117A" w:rsidRDefault="002845D8" w:rsidP="00F6036C">
            <w:pPr>
              <w:jc w:val="center"/>
              <w:rPr>
                <w:del w:id="616" w:author="Sean Hardison" w:date="2024-05-22T12:55:00Z" w16du:dateUtc="2024-05-22T18:55:00Z"/>
                <w:color w:val="000000"/>
              </w:rPr>
            </w:pPr>
            <w:del w:id="617" w:author="Sean Hardison" w:date="2024-05-22T12:55:00Z" w16du:dateUtc="2024-05-22T18:55:00Z">
              <w:r w:rsidRPr="009903FF" w:rsidDel="000A117A">
                <w:rPr>
                  <w:color w:val="000000"/>
                </w:rPr>
                <w:delText>-0.994</w:delText>
              </w:r>
            </w:del>
          </w:p>
        </w:tc>
        <w:tc>
          <w:tcPr>
            <w:tcW w:w="1380" w:type="dxa"/>
            <w:tcBorders>
              <w:top w:val="nil"/>
              <w:left w:val="nil"/>
              <w:bottom w:val="nil"/>
              <w:right w:val="nil"/>
            </w:tcBorders>
            <w:shd w:val="clear" w:color="auto" w:fill="auto"/>
            <w:noWrap/>
            <w:vAlign w:val="center"/>
          </w:tcPr>
          <w:p w14:paraId="77C9AE82" w14:textId="10032831" w:rsidR="002845D8" w:rsidRPr="009903FF" w:rsidDel="000A117A" w:rsidRDefault="002845D8" w:rsidP="00F6036C">
            <w:pPr>
              <w:jc w:val="center"/>
              <w:rPr>
                <w:del w:id="618" w:author="Sean Hardison" w:date="2024-05-22T12:55:00Z" w16du:dateUtc="2024-05-22T18:55:00Z"/>
                <w:color w:val="000000"/>
              </w:rPr>
            </w:pPr>
            <w:del w:id="619" w:author="Sean Hardison" w:date="2024-05-22T12:55:00Z" w16du:dateUtc="2024-05-22T18:55:00Z">
              <w:r w:rsidRPr="009903FF" w:rsidDel="000A117A">
                <w:rPr>
                  <w:color w:val="000000"/>
                </w:rPr>
                <w:delText>0.336</w:delText>
              </w:r>
            </w:del>
          </w:p>
        </w:tc>
        <w:tc>
          <w:tcPr>
            <w:tcW w:w="1940" w:type="dxa"/>
            <w:tcBorders>
              <w:top w:val="nil"/>
              <w:left w:val="nil"/>
              <w:bottom w:val="nil"/>
              <w:right w:val="nil"/>
            </w:tcBorders>
            <w:shd w:val="clear" w:color="auto" w:fill="auto"/>
            <w:noWrap/>
            <w:vAlign w:val="center"/>
          </w:tcPr>
          <w:p w14:paraId="0F38AA8A" w14:textId="2B7AFB97" w:rsidR="002845D8" w:rsidRPr="009903FF" w:rsidDel="000A117A" w:rsidRDefault="002845D8" w:rsidP="00F6036C">
            <w:pPr>
              <w:jc w:val="center"/>
              <w:rPr>
                <w:del w:id="620" w:author="Sean Hardison" w:date="2024-05-22T12:55:00Z" w16du:dateUtc="2024-05-22T18:55:00Z"/>
                <w:color w:val="000000"/>
              </w:rPr>
            </w:pPr>
            <w:del w:id="621" w:author="Sean Hardison" w:date="2024-05-22T12:55:00Z" w16du:dateUtc="2024-05-22T18:55:00Z">
              <w:r w:rsidRPr="009903FF" w:rsidDel="000A117A">
                <w:rPr>
                  <w:color w:val="000000"/>
                </w:rPr>
                <w:delText>iid</w:delText>
              </w:r>
            </w:del>
          </w:p>
        </w:tc>
      </w:tr>
      <w:tr w:rsidR="002845D8" w:rsidRPr="009903FF" w:rsidDel="000A117A" w14:paraId="61524220" w14:textId="069B675E" w:rsidTr="00F6036C">
        <w:trPr>
          <w:trHeight w:val="320"/>
          <w:del w:id="622" w:author="Sean Hardison" w:date="2024-05-22T12:55:00Z"/>
        </w:trPr>
        <w:tc>
          <w:tcPr>
            <w:tcW w:w="450" w:type="dxa"/>
            <w:tcBorders>
              <w:top w:val="nil"/>
              <w:left w:val="nil"/>
              <w:bottom w:val="nil"/>
              <w:right w:val="nil"/>
            </w:tcBorders>
            <w:shd w:val="clear" w:color="auto" w:fill="auto"/>
            <w:noWrap/>
            <w:vAlign w:val="bottom"/>
            <w:hideMark/>
          </w:tcPr>
          <w:p w14:paraId="0A1CE42D" w14:textId="6B0AB546" w:rsidR="002845D8" w:rsidRPr="009903FF" w:rsidDel="000A117A" w:rsidRDefault="002845D8" w:rsidP="00F6036C">
            <w:pPr>
              <w:rPr>
                <w:del w:id="623" w:author="Sean Hardison" w:date="2024-05-22T12:55:00Z" w16du:dateUtc="2024-05-22T18:55:00Z"/>
                <w:color w:val="000000"/>
              </w:rPr>
            </w:pPr>
            <w:del w:id="624" w:author="Sean Hardison" w:date="2024-05-22T12:55:00Z" w16du:dateUtc="2024-05-22T18:55:00Z">
              <w:r w:rsidRPr="009903FF" w:rsidDel="000A117A">
                <w:rPr>
                  <w:color w:val="000000"/>
                </w:rPr>
                <w:delText>CPE</w:delText>
              </w:r>
              <w:r w:rsidRPr="009903FF" w:rsidDel="000A117A">
                <w:rPr>
                  <w:color w:val="000000"/>
                  <w:vertAlign w:val="subscript"/>
                </w:rPr>
                <w:delText>Harvests</w:delText>
              </w:r>
            </w:del>
          </w:p>
        </w:tc>
        <w:tc>
          <w:tcPr>
            <w:tcW w:w="2790" w:type="dxa"/>
            <w:tcBorders>
              <w:top w:val="nil"/>
              <w:left w:val="nil"/>
              <w:bottom w:val="nil"/>
              <w:right w:val="nil"/>
            </w:tcBorders>
            <w:shd w:val="clear" w:color="auto" w:fill="auto"/>
            <w:noWrap/>
            <w:vAlign w:val="center"/>
            <w:hideMark/>
          </w:tcPr>
          <w:p w14:paraId="116A39FD" w14:textId="6C8CA6DF" w:rsidR="002845D8" w:rsidRPr="009903FF" w:rsidDel="000A117A" w:rsidRDefault="002845D8" w:rsidP="00F6036C">
            <w:pPr>
              <w:jc w:val="center"/>
              <w:rPr>
                <w:del w:id="625" w:author="Sean Hardison" w:date="2024-05-22T12:55:00Z" w16du:dateUtc="2024-05-22T18:55:00Z"/>
                <w:color w:val="000000"/>
              </w:rPr>
            </w:pPr>
            <w:del w:id="626" w:author="Sean Hardison" w:date="2024-05-22T12:55:00Z" w16du:dateUtc="2024-05-22T18:55:00Z">
              <w:r w:rsidRPr="009903FF" w:rsidDel="000A117A">
                <w:rPr>
                  <w:color w:val="000000"/>
                </w:rPr>
                <w:delText>-0.024</w:delText>
              </w:r>
            </w:del>
          </w:p>
        </w:tc>
        <w:tc>
          <w:tcPr>
            <w:tcW w:w="1400" w:type="dxa"/>
            <w:tcBorders>
              <w:top w:val="nil"/>
              <w:left w:val="nil"/>
              <w:bottom w:val="nil"/>
              <w:right w:val="nil"/>
            </w:tcBorders>
            <w:shd w:val="clear" w:color="auto" w:fill="auto"/>
            <w:noWrap/>
            <w:vAlign w:val="center"/>
            <w:hideMark/>
          </w:tcPr>
          <w:p w14:paraId="333F55C2" w14:textId="4A1261D4" w:rsidR="002845D8" w:rsidRPr="009903FF" w:rsidDel="000A117A" w:rsidRDefault="002845D8" w:rsidP="00F6036C">
            <w:pPr>
              <w:jc w:val="center"/>
              <w:rPr>
                <w:del w:id="627" w:author="Sean Hardison" w:date="2024-05-22T12:55:00Z" w16du:dateUtc="2024-05-22T18:55:00Z"/>
                <w:color w:val="000000"/>
              </w:rPr>
            </w:pPr>
            <w:del w:id="628" w:author="Sean Hardison" w:date="2024-05-22T12:55:00Z" w16du:dateUtc="2024-05-22T18:55:00Z">
              <w:r w:rsidRPr="009903FF" w:rsidDel="000A117A">
                <w:rPr>
                  <w:color w:val="000000"/>
                </w:rPr>
                <w:delText>0.013</w:delText>
              </w:r>
            </w:del>
          </w:p>
        </w:tc>
        <w:tc>
          <w:tcPr>
            <w:tcW w:w="1480" w:type="dxa"/>
            <w:tcBorders>
              <w:top w:val="nil"/>
              <w:left w:val="nil"/>
              <w:bottom w:val="nil"/>
              <w:right w:val="nil"/>
            </w:tcBorders>
            <w:shd w:val="clear" w:color="auto" w:fill="auto"/>
            <w:noWrap/>
            <w:vAlign w:val="center"/>
            <w:hideMark/>
          </w:tcPr>
          <w:p w14:paraId="1FC9CBD2" w14:textId="3235B9FE" w:rsidR="002845D8" w:rsidRPr="009903FF" w:rsidDel="000A117A" w:rsidRDefault="002845D8" w:rsidP="00F6036C">
            <w:pPr>
              <w:jc w:val="center"/>
              <w:rPr>
                <w:del w:id="629" w:author="Sean Hardison" w:date="2024-05-22T12:55:00Z" w16du:dateUtc="2024-05-22T18:55:00Z"/>
                <w:color w:val="000000"/>
              </w:rPr>
            </w:pPr>
            <w:del w:id="630" w:author="Sean Hardison" w:date="2024-05-22T12:55:00Z" w16du:dateUtc="2024-05-22T18:55:00Z">
              <w:r w:rsidRPr="009903FF" w:rsidDel="000A117A">
                <w:rPr>
                  <w:color w:val="000000"/>
                </w:rPr>
                <w:delText>-1.887</w:delText>
              </w:r>
            </w:del>
          </w:p>
        </w:tc>
        <w:tc>
          <w:tcPr>
            <w:tcW w:w="1380" w:type="dxa"/>
            <w:tcBorders>
              <w:top w:val="nil"/>
              <w:left w:val="nil"/>
              <w:bottom w:val="nil"/>
              <w:right w:val="nil"/>
            </w:tcBorders>
            <w:shd w:val="clear" w:color="auto" w:fill="auto"/>
            <w:noWrap/>
            <w:vAlign w:val="center"/>
            <w:hideMark/>
          </w:tcPr>
          <w:p w14:paraId="1B9CF0B0" w14:textId="24CDD2B7" w:rsidR="002845D8" w:rsidRPr="009903FF" w:rsidDel="000A117A" w:rsidRDefault="002845D8" w:rsidP="00F6036C">
            <w:pPr>
              <w:jc w:val="center"/>
              <w:rPr>
                <w:del w:id="631" w:author="Sean Hardison" w:date="2024-05-22T12:55:00Z" w16du:dateUtc="2024-05-22T18:55:00Z"/>
                <w:color w:val="000000"/>
              </w:rPr>
            </w:pPr>
            <w:del w:id="632" w:author="Sean Hardison" w:date="2024-05-22T12:55:00Z" w16du:dateUtc="2024-05-22T18:55:00Z">
              <w:r w:rsidRPr="009903FF" w:rsidDel="000A117A">
                <w:rPr>
                  <w:color w:val="000000"/>
                </w:rPr>
                <w:delText>0.079</w:delText>
              </w:r>
            </w:del>
          </w:p>
        </w:tc>
        <w:tc>
          <w:tcPr>
            <w:tcW w:w="1940" w:type="dxa"/>
            <w:tcBorders>
              <w:top w:val="nil"/>
              <w:left w:val="nil"/>
              <w:bottom w:val="nil"/>
              <w:right w:val="nil"/>
            </w:tcBorders>
            <w:shd w:val="clear" w:color="auto" w:fill="auto"/>
            <w:noWrap/>
            <w:vAlign w:val="center"/>
            <w:hideMark/>
          </w:tcPr>
          <w:p w14:paraId="6ECA48A8" w14:textId="75D1A45C" w:rsidR="002845D8" w:rsidRPr="009903FF" w:rsidDel="000A117A" w:rsidRDefault="002845D8" w:rsidP="00F6036C">
            <w:pPr>
              <w:jc w:val="center"/>
              <w:rPr>
                <w:del w:id="633" w:author="Sean Hardison" w:date="2024-05-22T12:55:00Z" w16du:dateUtc="2024-05-22T18:55:00Z"/>
                <w:color w:val="000000"/>
              </w:rPr>
            </w:pPr>
            <w:del w:id="634" w:author="Sean Hardison" w:date="2024-05-22T12:55:00Z" w16du:dateUtc="2024-05-22T18:55:00Z">
              <w:r w:rsidRPr="009903FF" w:rsidDel="000A117A">
                <w:rPr>
                  <w:color w:val="000000"/>
                </w:rPr>
                <w:delText>AR(1)</w:delText>
              </w:r>
            </w:del>
          </w:p>
        </w:tc>
      </w:tr>
    </w:tbl>
    <w:p w14:paraId="2BBFB173" w14:textId="77777777" w:rsidR="002845D8" w:rsidRPr="009903FF" w:rsidRDefault="002845D8" w:rsidP="002845D8"/>
    <w:p w14:paraId="74074ADC" w14:textId="5C49072B" w:rsidR="002845D8" w:rsidRPr="009903FF" w:rsidDel="00A979D1" w:rsidRDefault="002845D8" w:rsidP="002845D8">
      <w:pPr>
        <w:pStyle w:val="Caption"/>
        <w:keepNext/>
        <w:spacing w:line="480" w:lineRule="auto"/>
        <w:rPr>
          <w:del w:id="635" w:author="Sean Hardison" w:date="2024-05-22T13:16:00Z" w16du:dateUtc="2024-05-22T19:16:00Z"/>
        </w:rPr>
      </w:pPr>
      <w:del w:id="636" w:author="Sean Hardison" w:date="2024-05-22T13:16:00Z" w16du:dateUtc="2024-05-22T19:16:00Z">
        <w:r w:rsidRPr="009903FF" w:rsidDel="00A979D1">
          <w:delText xml:space="preserve">Table </w:delText>
        </w:r>
        <w:r w:rsidRPr="009903FF" w:rsidDel="00A979D1">
          <w:fldChar w:fldCharType="begin"/>
        </w:r>
        <w:r w:rsidRPr="009903FF" w:rsidDel="00A979D1">
          <w:delInstrText xml:space="preserve"> SEQ Table \* ARABIC </w:delInstrText>
        </w:r>
        <w:r w:rsidRPr="009903FF" w:rsidDel="00A979D1">
          <w:fldChar w:fldCharType="separate"/>
        </w:r>
        <w:r w:rsidDel="00A979D1">
          <w:rPr>
            <w:noProof/>
          </w:rPr>
          <w:delText>3</w:delText>
        </w:r>
        <w:r w:rsidRPr="009903FF" w:rsidDel="00A979D1">
          <w:fldChar w:fldCharType="end"/>
        </w:r>
        <w:r w:rsidRPr="009903FF" w:rsidDel="00A979D1">
          <w:delText xml:space="preserve">. Statistics from linear models evaluating interannual temporal trends in within-year weighted-average month of harvest, where weights are monthly harvests in the Virginia portion of Chesapeake Bay over 2002-2018. </w:delText>
        </w:r>
      </w:del>
    </w:p>
    <w:tbl>
      <w:tblPr>
        <w:tblW w:w="10070" w:type="dxa"/>
        <w:tblInd w:w="60" w:type="dxa"/>
        <w:tblLook w:val="04A0" w:firstRow="1" w:lastRow="0" w:firstColumn="1" w:lastColumn="0" w:noHBand="0" w:noVBand="1"/>
      </w:tblPr>
      <w:tblGrid>
        <w:gridCol w:w="1799"/>
        <w:gridCol w:w="2461"/>
        <w:gridCol w:w="1680"/>
        <w:gridCol w:w="1290"/>
        <w:gridCol w:w="990"/>
        <w:gridCol w:w="1850"/>
      </w:tblGrid>
      <w:tr w:rsidR="002845D8" w:rsidRPr="009903FF" w:rsidDel="00A979D1" w14:paraId="5F8309A3" w14:textId="7401A823" w:rsidTr="00F6036C">
        <w:trPr>
          <w:trHeight w:val="342"/>
          <w:del w:id="637" w:author="Sean Hardison" w:date="2024-05-22T13:16:00Z"/>
        </w:trPr>
        <w:tc>
          <w:tcPr>
            <w:tcW w:w="1799" w:type="dxa"/>
            <w:tcBorders>
              <w:top w:val="nil"/>
              <w:left w:val="nil"/>
              <w:bottom w:val="single" w:sz="4" w:space="0" w:color="auto"/>
              <w:right w:val="nil"/>
            </w:tcBorders>
            <w:shd w:val="clear" w:color="auto" w:fill="auto"/>
            <w:noWrap/>
            <w:vAlign w:val="bottom"/>
            <w:hideMark/>
          </w:tcPr>
          <w:p w14:paraId="56CFE211" w14:textId="6AB25CBD" w:rsidR="002845D8" w:rsidRPr="006D531F" w:rsidDel="00A979D1" w:rsidRDefault="002845D8" w:rsidP="00F6036C">
            <w:pPr>
              <w:jc w:val="center"/>
              <w:rPr>
                <w:del w:id="638" w:author="Sean Hardison" w:date="2024-05-22T13:16:00Z" w16du:dateUtc="2024-05-22T19:16:00Z"/>
                <w:b/>
                <w:bCs/>
              </w:rPr>
            </w:pPr>
            <w:del w:id="639" w:author="Sean Hardison" w:date="2024-05-22T13:16:00Z" w16du:dateUtc="2024-05-22T19:16:00Z">
              <w:r w:rsidRPr="006D531F" w:rsidDel="00A979D1">
                <w:rPr>
                  <w:b/>
                  <w:bCs/>
                </w:rPr>
                <w:delText>Species</w:delText>
              </w:r>
            </w:del>
          </w:p>
        </w:tc>
        <w:tc>
          <w:tcPr>
            <w:tcW w:w="2461" w:type="dxa"/>
            <w:tcBorders>
              <w:top w:val="nil"/>
              <w:left w:val="nil"/>
              <w:bottom w:val="single" w:sz="4" w:space="0" w:color="auto"/>
              <w:right w:val="nil"/>
            </w:tcBorders>
            <w:shd w:val="clear" w:color="auto" w:fill="auto"/>
            <w:noWrap/>
            <w:vAlign w:val="bottom"/>
            <w:hideMark/>
          </w:tcPr>
          <w:p w14:paraId="002081AB" w14:textId="679763E2" w:rsidR="002845D8" w:rsidRPr="006D531F" w:rsidDel="00A979D1" w:rsidRDefault="002845D8" w:rsidP="00F6036C">
            <w:pPr>
              <w:jc w:val="center"/>
              <w:rPr>
                <w:del w:id="640" w:author="Sean Hardison" w:date="2024-05-22T13:16:00Z" w16du:dateUtc="2024-05-22T19:16:00Z"/>
                <w:b/>
                <w:bCs/>
              </w:rPr>
            </w:pPr>
            <w:del w:id="641" w:author="Sean Hardison" w:date="2024-05-22T13:16:00Z" w16du:dateUtc="2024-05-22T19:16:00Z">
              <w:r w:rsidRPr="006D531F" w:rsidDel="00A979D1">
                <w:rPr>
                  <w:b/>
                  <w:bCs/>
                </w:rPr>
                <w:delText>Trend</w:delText>
              </w:r>
              <w:r w:rsidRPr="009903FF" w:rsidDel="00A979D1">
                <w:rPr>
                  <w:b/>
                  <w:bCs/>
                </w:rPr>
                <w:delText xml:space="preserve"> (month year</w:delText>
              </w:r>
              <w:r w:rsidRPr="009903FF" w:rsidDel="00A979D1">
                <w:rPr>
                  <w:b/>
                  <w:bCs/>
                  <w:vertAlign w:val="superscript"/>
                </w:rPr>
                <w:delText>-1</w:delText>
              </w:r>
              <w:r w:rsidRPr="009903FF" w:rsidDel="00A979D1">
                <w:rPr>
                  <w:b/>
                  <w:bCs/>
                </w:rPr>
                <w:delText>)</w:delText>
              </w:r>
            </w:del>
          </w:p>
        </w:tc>
        <w:tc>
          <w:tcPr>
            <w:tcW w:w="1680" w:type="dxa"/>
            <w:tcBorders>
              <w:top w:val="nil"/>
              <w:left w:val="nil"/>
              <w:bottom w:val="single" w:sz="4" w:space="0" w:color="auto"/>
              <w:right w:val="nil"/>
            </w:tcBorders>
            <w:shd w:val="clear" w:color="auto" w:fill="auto"/>
            <w:noWrap/>
            <w:vAlign w:val="bottom"/>
            <w:hideMark/>
          </w:tcPr>
          <w:p w14:paraId="7A1B2847" w14:textId="6596F38F" w:rsidR="002845D8" w:rsidRPr="006D531F" w:rsidDel="00A979D1" w:rsidRDefault="002845D8" w:rsidP="00F6036C">
            <w:pPr>
              <w:jc w:val="center"/>
              <w:rPr>
                <w:del w:id="642" w:author="Sean Hardison" w:date="2024-05-22T13:16:00Z" w16du:dateUtc="2024-05-22T19:16:00Z"/>
                <w:b/>
                <w:bCs/>
              </w:rPr>
            </w:pPr>
            <w:del w:id="643" w:author="Sean Hardison" w:date="2024-05-22T13:16:00Z" w16du:dateUtc="2024-05-22T19:16:00Z">
              <w:r w:rsidRPr="006D531F" w:rsidDel="00A979D1">
                <w:rPr>
                  <w:b/>
                  <w:bCs/>
                </w:rPr>
                <w:delText>Std. error</w:delText>
              </w:r>
            </w:del>
          </w:p>
        </w:tc>
        <w:tc>
          <w:tcPr>
            <w:tcW w:w="1290" w:type="dxa"/>
            <w:tcBorders>
              <w:top w:val="nil"/>
              <w:left w:val="nil"/>
              <w:bottom w:val="single" w:sz="4" w:space="0" w:color="auto"/>
              <w:right w:val="nil"/>
            </w:tcBorders>
            <w:shd w:val="clear" w:color="auto" w:fill="auto"/>
            <w:noWrap/>
            <w:vAlign w:val="bottom"/>
            <w:hideMark/>
          </w:tcPr>
          <w:p w14:paraId="7EE51D9B" w14:textId="13533C2C" w:rsidR="002845D8" w:rsidRPr="006D531F" w:rsidDel="00A979D1" w:rsidRDefault="002845D8" w:rsidP="00F6036C">
            <w:pPr>
              <w:jc w:val="center"/>
              <w:rPr>
                <w:del w:id="644" w:author="Sean Hardison" w:date="2024-05-22T13:16:00Z" w16du:dateUtc="2024-05-22T19:16:00Z"/>
                <w:b/>
                <w:bCs/>
              </w:rPr>
            </w:pPr>
            <w:del w:id="645" w:author="Sean Hardison" w:date="2024-05-22T13:16:00Z" w16du:dateUtc="2024-05-22T19:16:00Z">
              <w:r w:rsidRPr="006D531F" w:rsidDel="00A979D1">
                <w:rPr>
                  <w:b/>
                  <w:bCs/>
                </w:rPr>
                <w:delText>T statistic</w:delText>
              </w:r>
            </w:del>
          </w:p>
        </w:tc>
        <w:tc>
          <w:tcPr>
            <w:tcW w:w="990" w:type="dxa"/>
            <w:tcBorders>
              <w:top w:val="nil"/>
              <w:left w:val="nil"/>
              <w:bottom w:val="single" w:sz="4" w:space="0" w:color="auto"/>
              <w:right w:val="nil"/>
            </w:tcBorders>
            <w:shd w:val="clear" w:color="auto" w:fill="auto"/>
            <w:noWrap/>
            <w:vAlign w:val="bottom"/>
            <w:hideMark/>
          </w:tcPr>
          <w:p w14:paraId="36ADCE74" w14:textId="341C4231" w:rsidR="002845D8" w:rsidRPr="006D531F" w:rsidDel="00A979D1" w:rsidRDefault="002845D8" w:rsidP="00F6036C">
            <w:pPr>
              <w:jc w:val="center"/>
              <w:rPr>
                <w:del w:id="646" w:author="Sean Hardison" w:date="2024-05-22T13:16:00Z" w16du:dateUtc="2024-05-22T19:16:00Z"/>
                <w:b/>
                <w:bCs/>
              </w:rPr>
            </w:pPr>
            <w:del w:id="647" w:author="Sean Hardison" w:date="2024-05-22T13:16:00Z" w16du:dateUtc="2024-05-22T19:16:00Z">
              <w:r w:rsidRPr="006D531F" w:rsidDel="00A979D1">
                <w:rPr>
                  <w:b/>
                  <w:bCs/>
                </w:rPr>
                <w:delText>P value</w:delText>
              </w:r>
            </w:del>
          </w:p>
        </w:tc>
        <w:tc>
          <w:tcPr>
            <w:tcW w:w="1850" w:type="dxa"/>
            <w:tcBorders>
              <w:top w:val="nil"/>
              <w:left w:val="nil"/>
              <w:bottom w:val="single" w:sz="4" w:space="0" w:color="auto"/>
              <w:right w:val="nil"/>
            </w:tcBorders>
            <w:shd w:val="clear" w:color="auto" w:fill="auto"/>
            <w:noWrap/>
            <w:vAlign w:val="bottom"/>
            <w:hideMark/>
          </w:tcPr>
          <w:p w14:paraId="44D5F774" w14:textId="754F0863" w:rsidR="002845D8" w:rsidRPr="006D531F" w:rsidDel="00A979D1" w:rsidRDefault="002845D8" w:rsidP="00F6036C">
            <w:pPr>
              <w:jc w:val="center"/>
              <w:rPr>
                <w:del w:id="648" w:author="Sean Hardison" w:date="2024-05-22T13:16:00Z" w16du:dateUtc="2024-05-22T19:16:00Z"/>
                <w:b/>
                <w:bCs/>
              </w:rPr>
            </w:pPr>
            <w:del w:id="649" w:author="Sean Hardison" w:date="2024-05-22T13:16:00Z" w16du:dateUtc="2024-05-22T19:16:00Z">
              <w:r w:rsidRPr="006D531F" w:rsidDel="00A979D1">
                <w:rPr>
                  <w:b/>
                  <w:bCs/>
                </w:rPr>
                <w:delText>Error structure</w:delText>
              </w:r>
            </w:del>
          </w:p>
        </w:tc>
      </w:tr>
      <w:tr w:rsidR="002845D8" w:rsidRPr="009903FF" w:rsidDel="00A979D1" w14:paraId="4FF16720" w14:textId="01C4F4E0" w:rsidTr="00F6036C">
        <w:trPr>
          <w:trHeight w:val="320"/>
          <w:del w:id="650" w:author="Sean Hardison" w:date="2024-05-22T13:16:00Z"/>
        </w:trPr>
        <w:tc>
          <w:tcPr>
            <w:tcW w:w="1799" w:type="dxa"/>
            <w:tcBorders>
              <w:top w:val="single" w:sz="4" w:space="0" w:color="auto"/>
              <w:left w:val="nil"/>
              <w:bottom w:val="nil"/>
              <w:right w:val="nil"/>
            </w:tcBorders>
            <w:shd w:val="clear" w:color="auto" w:fill="auto"/>
            <w:noWrap/>
            <w:vAlign w:val="bottom"/>
            <w:hideMark/>
          </w:tcPr>
          <w:p w14:paraId="41158CA7" w14:textId="48D2DFBA" w:rsidR="002845D8" w:rsidRPr="009903FF" w:rsidDel="00A979D1" w:rsidRDefault="002845D8" w:rsidP="00F6036C">
            <w:pPr>
              <w:rPr>
                <w:del w:id="651" w:author="Sean Hardison" w:date="2024-05-22T13:16:00Z" w16du:dateUtc="2024-05-22T19:16:00Z"/>
              </w:rPr>
            </w:pPr>
            <w:del w:id="652" w:author="Sean Hardison" w:date="2024-05-22T13:16:00Z" w16du:dateUtc="2024-05-22T19:16:00Z">
              <w:r w:rsidRPr="009903FF" w:rsidDel="00A979D1">
                <w:delText>Atlantic croaker</w:delText>
              </w:r>
            </w:del>
          </w:p>
        </w:tc>
        <w:tc>
          <w:tcPr>
            <w:tcW w:w="2461" w:type="dxa"/>
            <w:tcBorders>
              <w:top w:val="single" w:sz="4" w:space="0" w:color="auto"/>
              <w:left w:val="nil"/>
              <w:bottom w:val="nil"/>
              <w:right w:val="nil"/>
            </w:tcBorders>
            <w:shd w:val="clear" w:color="auto" w:fill="auto"/>
            <w:noWrap/>
            <w:vAlign w:val="bottom"/>
            <w:hideMark/>
          </w:tcPr>
          <w:p w14:paraId="72C1C5B8" w14:textId="41022048" w:rsidR="002845D8" w:rsidRPr="009903FF" w:rsidDel="00A979D1" w:rsidRDefault="002845D8" w:rsidP="00F6036C">
            <w:pPr>
              <w:jc w:val="center"/>
              <w:rPr>
                <w:del w:id="653" w:author="Sean Hardison" w:date="2024-05-22T13:16:00Z" w16du:dateUtc="2024-05-22T19:16:00Z"/>
              </w:rPr>
            </w:pPr>
            <w:del w:id="654" w:author="Sean Hardison" w:date="2024-05-22T13:16:00Z" w16du:dateUtc="2024-05-22T19:16:00Z">
              <w:r w:rsidRPr="009903FF" w:rsidDel="00A979D1">
                <w:delText>0.089</w:delText>
              </w:r>
            </w:del>
          </w:p>
        </w:tc>
        <w:tc>
          <w:tcPr>
            <w:tcW w:w="1680" w:type="dxa"/>
            <w:tcBorders>
              <w:top w:val="single" w:sz="4" w:space="0" w:color="auto"/>
              <w:left w:val="nil"/>
              <w:bottom w:val="nil"/>
              <w:right w:val="nil"/>
            </w:tcBorders>
            <w:shd w:val="clear" w:color="auto" w:fill="auto"/>
            <w:noWrap/>
            <w:vAlign w:val="bottom"/>
            <w:hideMark/>
          </w:tcPr>
          <w:p w14:paraId="0ECB28FF" w14:textId="73574783" w:rsidR="002845D8" w:rsidRPr="009903FF" w:rsidDel="00A979D1" w:rsidRDefault="002845D8" w:rsidP="00F6036C">
            <w:pPr>
              <w:jc w:val="center"/>
              <w:rPr>
                <w:del w:id="655" w:author="Sean Hardison" w:date="2024-05-22T13:16:00Z" w16du:dateUtc="2024-05-22T19:16:00Z"/>
              </w:rPr>
            </w:pPr>
            <w:del w:id="656" w:author="Sean Hardison" w:date="2024-05-22T13:16:00Z" w16du:dateUtc="2024-05-22T19:16:00Z">
              <w:r w:rsidRPr="009903FF" w:rsidDel="00A979D1">
                <w:delText>0.014</w:delText>
              </w:r>
            </w:del>
          </w:p>
        </w:tc>
        <w:tc>
          <w:tcPr>
            <w:tcW w:w="1290" w:type="dxa"/>
            <w:tcBorders>
              <w:top w:val="single" w:sz="4" w:space="0" w:color="auto"/>
              <w:left w:val="nil"/>
              <w:bottom w:val="nil"/>
              <w:right w:val="nil"/>
            </w:tcBorders>
            <w:shd w:val="clear" w:color="auto" w:fill="auto"/>
            <w:noWrap/>
            <w:vAlign w:val="bottom"/>
            <w:hideMark/>
          </w:tcPr>
          <w:p w14:paraId="22F06993" w14:textId="41656CF7" w:rsidR="002845D8" w:rsidRPr="009903FF" w:rsidDel="00A979D1" w:rsidRDefault="002845D8" w:rsidP="00F6036C">
            <w:pPr>
              <w:jc w:val="center"/>
              <w:rPr>
                <w:del w:id="657" w:author="Sean Hardison" w:date="2024-05-22T13:16:00Z" w16du:dateUtc="2024-05-22T19:16:00Z"/>
              </w:rPr>
            </w:pPr>
            <w:del w:id="658" w:author="Sean Hardison" w:date="2024-05-22T13:16:00Z" w16du:dateUtc="2024-05-22T19:16:00Z">
              <w:r w:rsidRPr="009903FF" w:rsidDel="00A979D1">
                <w:delText>6.241</w:delText>
              </w:r>
            </w:del>
          </w:p>
        </w:tc>
        <w:tc>
          <w:tcPr>
            <w:tcW w:w="990" w:type="dxa"/>
            <w:tcBorders>
              <w:top w:val="single" w:sz="4" w:space="0" w:color="auto"/>
              <w:left w:val="nil"/>
              <w:bottom w:val="nil"/>
              <w:right w:val="nil"/>
            </w:tcBorders>
            <w:shd w:val="clear" w:color="auto" w:fill="auto"/>
            <w:noWrap/>
            <w:vAlign w:val="bottom"/>
            <w:hideMark/>
          </w:tcPr>
          <w:p w14:paraId="7C0EE2F2" w14:textId="2FFE8CA0" w:rsidR="002845D8" w:rsidRPr="009903FF" w:rsidDel="00A979D1" w:rsidRDefault="002845D8" w:rsidP="00F6036C">
            <w:pPr>
              <w:jc w:val="center"/>
              <w:rPr>
                <w:del w:id="659" w:author="Sean Hardison" w:date="2024-05-22T13:16:00Z" w16du:dateUtc="2024-05-22T19:16:00Z"/>
              </w:rPr>
            </w:pPr>
            <w:del w:id="660" w:author="Sean Hardison" w:date="2024-05-22T13:16:00Z" w16du:dateUtc="2024-05-22T19:16:00Z">
              <w:r w:rsidRPr="009903FF" w:rsidDel="00A979D1">
                <w:delText>&lt;0.001</w:delText>
              </w:r>
            </w:del>
          </w:p>
        </w:tc>
        <w:tc>
          <w:tcPr>
            <w:tcW w:w="1850" w:type="dxa"/>
            <w:tcBorders>
              <w:top w:val="single" w:sz="4" w:space="0" w:color="auto"/>
              <w:left w:val="nil"/>
              <w:bottom w:val="nil"/>
              <w:right w:val="nil"/>
            </w:tcBorders>
            <w:shd w:val="clear" w:color="auto" w:fill="auto"/>
            <w:noWrap/>
            <w:vAlign w:val="bottom"/>
            <w:hideMark/>
          </w:tcPr>
          <w:p w14:paraId="6225671B" w14:textId="7F83E3BE" w:rsidR="002845D8" w:rsidRPr="009903FF" w:rsidDel="00A979D1" w:rsidRDefault="002845D8" w:rsidP="00F6036C">
            <w:pPr>
              <w:jc w:val="center"/>
              <w:rPr>
                <w:del w:id="661" w:author="Sean Hardison" w:date="2024-05-22T13:16:00Z" w16du:dateUtc="2024-05-22T19:16:00Z"/>
              </w:rPr>
            </w:pPr>
            <w:del w:id="662" w:author="Sean Hardison" w:date="2024-05-22T13:16:00Z" w16du:dateUtc="2024-05-22T19:16:00Z">
              <w:r w:rsidRPr="009903FF" w:rsidDel="00A979D1">
                <w:delText>iid</w:delText>
              </w:r>
            </w:del>
          </w:p>
        </w:tc>
      </w:tr>
      <w:tr w:rsidR="002845D8" w:rsidRPr="009903FF" w:rsidDel="00A979D1" w14:paraId="469E8153" w14:textId="725B1113" w:rsidTr="00F6036C">
        <w:trPr>
          <w:trHeight w:val="320"/>
          <w:del w:id="663" w:author="Sean Hardison" w:date="2024-05-22T13:16:00Z"/>
        </w:trPr>
        <w:tc>
          <w:tcPr>
            <w:tcW w:w="1799" w:type="dxa"/>
            <w:tcBorders>
              <w:top w:val="nil"/>
              <w:left w:val="nil"/>
              <w:bottom w:val="nil"/>
              <w:right w:val="nil"/>
            </w:tcBorders>
            <w:shd w:val="clear" w:color="auto" w:fill="auto"/>
            <w:noWrap/>
            <w:vAlign w:val="bottom"/>
            <w:hideMark/>
          </w:tcPr>
          <w:p w14:paraId="7B0E1B2D" w14:textId="31268182" w:rsidR="002845D8" w:rsidRPr="009903FF" w:rsidDel="00A979D1" w:rsidRDefault="002845D8" w:rsidP="00F6036C">
            <w:pPr>
              <w:rPr>
                <w:del w:id="664" w:author="Sean Hardison" w:date="2024-05-22T13:16:00Z" w16du:dateUtc="2024-05-22T19:16:00Z"/>
              </w:rPr>
            </w:pPr>
            <w:del w:id="665" w:author="Sean Hardison" w:date="2024-05-22T13:16:00Z" w16du:dateUtc="2024-05-22T19:16:00Z">
              <w:r w:rsidRPr="009903FF" w:rsidDel="00A979D1">
                <w:delText>spot</w:delText>
              </w:r>
            </w:del>
          </w:p>
        </w:tc>
        <w:tc>
          <w:tcPr>
            <w:tcW w:w="2461" w:type="dxa"/>
            <w:tcBorders>
              <w:top w:val="nil"/>
              <w:left w:val="nil"/>
              <w:bottom w:val="nil"/>
              <w:right w:val="nil"/>
            </w:tcBorders>
            <w:shd w:val="clear" w:color="auto" w:fill="auto"/>
            <w:noWrap/>
            <w:vAlign w:val="bottom"/>
            <w:hideMark/>
          </w:tcPr>
          <w:p w14:paraId="67358468" w14:textId="04B9954D" w:rsidR="002845D8" w:rsidRPr="009903FF" w:rsidDel="00A979D1" w:rsidRDefault="002845D8" w:rsidP="00F6036C">
            <w:pPr>
              <w:jc w:val="center"/>
              <w:rPr>
                <w:del w:id="666" w:author="Sean Hardison" w:date="2024-05-22T13:16:00Z" w16du:dateUtc="2024-05-22T19:16:00Z"/>
              </w:rPr>
            </w:pPr>
            <w:del w:id="667" w:author="Sean Hardison" w:date="2024-05-22T13:16:00Z" w16du:dateUtc="2024-05-22T19:16:00Z">
              <w:r w:rsidRPr="009903FF" w:rsidDel="00A979D1">
                <w:delText>-0.001</w:delText>
              </w:r>
            </w:del>
          </w:p>
        </w:tc>
        <w:tc>
          <w:tcPr>
            <w:tcW w:w="1680" w:type="dxa"/>
            <w:tcBorders>
              <w:top w:val="nil"/>
              <w:left w:val="nil"/>
              <w:bottom w:val="nil"/>
              <w:right w:val="nil"/>
            </w:tcBorders>
            <w:shd w:val="clear" w:color="auto" w:fill="auto"/>
            <w:noWrap/>
            <w:vAlign w:val="bottom"/>
            <w:hideMark/>
          </w:tcPr>
          <w:p w14:paraId="0B257BC0" w14:textId="709CE8D8" w:rsidR="002845D8" w:rsidRPr="009903FF" w:rsidDel="00A979D1" w:rsidRDefault="002845D8" w:rsidP="00F6036C">
            <w:pPr>
              <w:jc w:val="center"/>
              <w:rPr>
                <w:del w:id="668" w:author="Sean Hardison" w:date="2024-05-22T13:16:00Z" w16du:dateUtc="2024-05-22T19:16:00Z"/>
              </w:rPr>
            </w:pPr>
            <w:del w:id="669" w:author="Sean Hardison" w:date="2024-05-22T13:16:00Z" w16du:dateUtc="2024-05-22T19:16:00Z">
              <w:r w:rsidRPr="009903FF" w:rsidDel="00A979D1">
                <w:delText>0.011</w:delText>
              </w:r>
            </w:del>
          </w:p>
        </w:tc>
        <w:tc>
          <w:tcPr>
            <w:tcW w:w="1290" w:type="dxa"/>
            <w:tcBorders>
              <w:top w:val="nil"/>
              <w:left w:val="nil"/>
              <w:bottom w:val="nil"/>
              <w:right w:val="nil"/>
            </w:tcBorders>
            <w:shd w:val="clear" w:color="auto" w:fill="auto"/>
            <w:noWrap/>
            <w:vAlign w:val="bottom"/>
            <w:hideMark/>
          </w:tcPr>
          <w:p w14:paraId="380932CB" w14:textId="0C589C8D" w:rsidR="002845D8" w:rsidRPr="009903FF" w:rsidDel="00A979D1" w:rsidRDefault="002845D8" w:rsidP="00F6036C">
            <w:pPr>
              <w:jc w:val="center"/>
              <w:rPr>
                <w:del w:id="670" w:author="Sean Hardison" w:date="2024-05-22T13:16:00Z" w16du:dateUtc="2024-05-22T19:16:00Z"/>
              </w:rPr>
            </w:pPr>
            <w:del w:id="671" w:author="Sean Hardison" w:date="2024-05-22T13:16:00Z" w16du:dateUtc="2024-05-22T19:16:00Z">
              <w:r w:rsidRPr="009903FF" w:rsidDel="00A979D1">
                <w:delText>-0.092</w:delText>
              </w:r>
            </w:del>
          </w:p>
        </w:tc>
        <w:tc>
          <w:tcPr>
            <w:tcW w:w="990" w:type="dxa"/>
            <w:tcBorders>
              <w:top w:val="nil"/>
              <w:left w:val="nil"/>
              <w:bottom w:val="nil"/>
              <w:right w:val="nil"/>
            </w:tcBorders>
            <w:shd w:val="clear" w:color="auto" w:fill="auto"/>
            <w:noWrap/>
            <w:vAlign w:val="bottom"/>
            <w:hideMark/>
          </w:tcPr>
          <w:p w14:paraId="53EE5882" w14:textId="7E4EB1AF" w:rsidR="002845D8" w:rsidRPr="009903FF" w:rsidDel="00A979D1" w:rsidRDefault="002845D8" w:rsidP="00F6036C">
            <w:pPr>
              <w:jc w:val="center"/>
              <w:rPr>
                <w:del w:id="672" w:author="Sean Hardison" w:date="2024-05-22T13:16:00Z" w16du:dateUtc="2024-05-22T19:16:00Z"/>
              </w:rPr>
            </w:pPr>
            <w:del w:id="673" w:author="Sean Hardison" w:date="2024-05-22T13:16:00Z" w16du:dateUtc="2024-05-22T19:16:00Z">
              <w:r w:rsidRPr="009903FF" w:rsidDel="00A979D1">
                <w:delText>0.928</w:delText>
              </w:r>
            </w:del>
          </w:p>
        </w:tc>
        <w:tc>
          <w:tcPr>
            <w:tcW w:w="1850" w:type="dxa"/>
            <w:tcBorders>
              <w:top w:val="nil"/>
              <w:left w:val="nil"/>
              <w:bottom w:val="nil"/>
              <w:right w:val="nil"/>
            </w:tcBorders>
            <w:shd w:val="clear" w:color="auto" w:fill="auto"/>
            <w:noWrap/>
            <w:vAlign w:val="bottom"/>
            <w:hideMark/>
          </w:tcPr>
          <w:p w14:paraId="79C646FE" w14:textId="1F78A4E8" w:rsidR="002845D8" w:rsidRPr="009903FF" w:rsidDel="00A979D1" w:rsidRDefault="002845D8" w:rsidP="00F6036C">
            <w:pPr>
              <w:jc w:val="center"/>
              <w:rPr>
                <w:del w:id="674" w:author="Sean Hardison" w:date="2024-05-22T13:16:00Z" w16du:dateUtc="2024-05-22T19:16:00Z"/>
              </w:rPr>
            </w:pPr>
            <w:del w:id="675" w:author="Sean Hardison" w:date="2024-05-22T13:16:00Z" w16du:dateUtc="2024-05-22T19:16:00Z">
              <w:r w:rsidRPr="009903FF" w:rsidDel="00A979D1">
                <w:delText>iid</w:delText>
              </w:r>
            </w:del>
          </w:p>
        </w:tc>
      </w:tr>
      <w:tr w:rsidR="002845D8" w:rsidRPr="009903FF" w:rsidDel="00A979D1" w14:paraId="74609EA5" w14:textId="62062777" w:rsidTr="00F6036C">
        <w:trPr>
          <w:trHeight w:val="320"/>
          <w:del w:id="676" w:author="Sean Hardison" w:date="2024-05-22T13:16:00Z"/>
        </w:trPr>
        <w:tc>
          <w:tcPr>
            <w:tcW w:w="1799" w:type="dxa"/>
            <w:tcBorders>
              <w:top w:val="nil"/>
              <w:left w:val="nil"/>
              <w:bottom w:val="nil"/>
              <w:right w:val="nil"/>
            </w:tcBorders>
            <w:shd w:val="clear" w:color="auto" w:fill="auto"/>
            <w:noWrap/>
            <w:vAlign w:val="bottom"/>
            <w:hideMark/>
          </w:tcPr>
          <w:p w14:paraId="49D41B27" w14:textId="7C446081" w:rsidR="002845D8" w:rsidRPr="009903FF" w:rsidDel="00A979D1" w:rsidRDefault="002845D8" w:rsidP="00F6036C">
            <w:pPr>
              <w:rPr>
                <w:del w:id="677" w:author="Sean Hardison" w:date="2024-05-22T13:16:00Z" w16du:dateUtc="2024-05-22T19:16:00Z"/>
              </w:rPr>
            </w:pPr>
            <w:del w:id="678" w:author="Sean Hardison" w:date="2024-05-22T13:16:00Z" w16du:dateUtc="2024-05-22T19:16:00Z">
              <w:r w:rsidRPr="009903FF" w:rsidDel="00A979D1">
                <w:delText>striped bass</w:delText>
              </w:r>
            </w:del>
          </w:p>
        </w:tc>
        <w:tc>
          <w:tcPr>
            <w:tcW w:w="2461" w:type="dxa"/>
            <w:tcBorders>
              <w:top w:val="nil"/>
              <w:left w:val="nil"/>
              <w:bottom w:val="nil"/>
              <w:right w:val="nil"/>
            </w:tcBorders>
            <w:shd w:val="clear" w:color="auto" w:fill="auto"/>
            <w:noWrap/>
            <w:vAlign w:val="bottom"/>
            <w:hideMark/>
          </w:tcPr>
          <w:p w14:paraId="69228460" w14:textId="6C861B2B" w:rsidR="002845D8" w:rsidRPr="009903FF" w:rsidDel="00A979D1" w:rsidRDefault="002845D8" w:rsidP="00F6036C">
            <w:pPr>
              <w:jc w:val="center"/>
              <w:rPr>
                <w:del w:id="679" w:author="Sean Hardison" w:date="2024-05-22T13:16:00Z" w16du:dateUtc="2024-05-22T19:16:00Z"/>
              </w:rPr>
            </w:pPr>
            <w:del w:id="680" w:author="Sean Hardison" w:date="2024-05-22T13:16:00Z" w16du:dateUtc="2024-05-22T19:16:00Z">
              <w:r w:rsidRPr="009903FF" w:rsidDel="00A979D1">
                <w:delText>-0.129</w:delText>
              </w:r>
            </w:del>
          </w:p>
        </w:tc>
        <w:tc>
          <w:tcPr>
            <w:tcW w:w="1680" w:type="dxa"/>
            <w:tcBorders>
              <w:top w:val="nil"/>
              <w:left w:val="nil"/>
              <w:bottom w:val="nil"/>
              <w:right w:val="nil"/>
            </w:tcBorders>
            <w:shd w:val="clear" w:color="auto" w:fill="auto"/>
            <w:noWrap/>
            <w:vAlign w:val="bottom"/>
            <w:hideMark/>
          </w:tcPr>
          <w:p w14:paraId="6C3D5594" w14:textId="2D70F0AD" w:rsidR="002845D8" w:rsidRPr="009903FF" w:rsidDel="00A979D1" w:rsidRDefault="002845D8" w:rsidP="00F6036C">
            <w:pPr>
              <w:jc w:val="center"/>
              <w:rPr>
                <w:del w:id="681" w:author="Sean Hardison" w:date="2024-05-22T13:16:00Z" w16du:dateUtc="2024-05-22T19:16:00Z"/>
              </w:rPr>
            </w:pPr>
            <w:del w:id="682" w:author="Sean Hardison" w:date="2024-05-22T13:16:00Z" w16du:dateUtc="2024-05-22T19:16:00Z">
              <w:r w:rsidRPr="009903FF" w:rsidDel="00A979D1">
                <w:delText>0.019</w:delText>
              </w:r>
            </w:del>
          </w:p>
        </w:tc>
        <w:tc>
          <w:tcPr>
            <w:tcW w:w="1290" w:type="dxa"/>
            <w:tcBorders>
              <w:top w:val="nil"/>
              <w:left w:val="nil"/>
              <w:bottom w:val="nil"/>
              <w:right w:val="nil"/>
            </w:tcBorders>
            <w:shd w:val="clear" w:color="auto" w:fill="auto"/>
            <w:noWrap/>
            <w:vAlign w:val="bottom"/>
            <w:hideMark/>
          </w:tcPr>
          <w:p w14:paraId="0808EE87" w14:textId="591308E2" w:rsidR="002845D8" w:rsidRPr="009903FF" w:rsidDel="00A979D1" w:rsidRDefault="002845D8" w:rsidP="00F6036C">
            <w:pPr>
              <w:jc w:val="center"/>
              <w:rPr>
                <w:del w:id="683" w:author="Sean Hardison" w:date="2024-05-22T13:16:00Z" w16du:dateUtc="2024-05-22T19:16:00Z"/>
              </w:rPr>
            </w:pPr>
            <w:del w:id="684" w:author="Sean Hardison" w:date="2024-05-22T13:16:00Z" w16du:dateUtc="2024-05-22T19:16:00Z">
              <w:r w:rsidRPr="009903FF" w:rsidDel="00A979D1">
                <w:delText>-6.694</w:delText>
              </w:r>
            </w:del>
          </w:p>
        </w:tc>
        <w:tc>
          <w:tcPr>
            <w:tcW w:w="990" w:type="dxa"/>
            <w:tcBorders>
              <w:top w:val="nil"/>
              <w:left w:val="nil"/>
              <w:bottom w:val="nil"/>
              <w:right w:val="nil"/>
            </w:tcBorders>
            <w:shd w:val="clear" w:color="auto" w:fill="auto"/>
            <w:noWrap/>
            <w:vAlign w:val="bottom"/>
            <w:hideMark/>
          </w:tcPr>
          <w:p w14:paraId="59B369C3" w14:textId="617CD794" w:rsidR="002845D8" w:rsidRPr="009903FF" w:rsidDel="00A979D1" w:rsidRDefault="002845D8" w:rsidP="00F6036C">
            <w:pPr>
              <w:jc w:val="center"/>
              <w:rPr>
                <w:del w:id="685" w:author="Sean Hardison" w:date="2024-05-22T13:16:00Z" w16du:dateUtc="2024-05-22T19:16:00Z"/>
              </w:rPr>
            </w:pPr>
            <w:del w:id="686" w:author="Sean Hardison" w:date="2024-05-22T13:16:00Z" w16du:dateUtc="2024-05-22T19:16:00Z">
              <w:r w:rsidRPr="009903FF" w:rsidDel="00A979D1">
                <w:delText>&lt;0.001</w:delText>
              </w:r>
            </w:del>
          </w:p>
        </w:tc>
        <w:tc>
          <w:tcPr>
            <w:tcW w:w="1850" w:type="dxa"/>
            <w:tcBorders>
              <w:top w:val="nil"/>
              <w:left w:val="nil"/>
              <w:bottom w:val="nil"/>
              <w:right w:val="nil"/>
            </w:tcBorders>
            <w:shd w:val="clear" w:color="auto" w:fill="auto"/>
            <w:noWrap/>
            <w:vAlign w:val="bottom"/>
            <w:hideMark/>
          </w:tcPr>
          <w:p w14:paraId="52ED4AEF" w14:textId="4D982D14" w:rsidR="002845D8" w:rsidRPr="009903FF" w:rsidDel="00A979D1" w:rsidRDefault="002845D8" w:rsidP="00F6036C">
            <w:pPr>
              <w:jc w:val="center"/>
              <w:rPr>
                <w:del w:id="687" w:author="Sean Hardison" w:date="2024-05-22T13:16:00Z" w16du:dateUtc="2024-05-22T19:16:00Z"/>
              </w:rPr>
            </w:pPr>
            <w:del w:id="688" w:author="Sean Hardison" w:date="2024-05-22T13:16:00Z" w16du:dateUtc="2024-05-22T19:16:00Z">
              <w:r w:rsidRPr="009903FF" w:rsidDel="00A979D1">
                <w:delText>iid</w:delText>
              </w:r>
            </w:del>
          </w:p>
        </w:tc>
      </w:tr>
    </w:tbl>
    <w:p w14:paraId="39B30864" w14:textId="77777777" w:rsidR="002845D8" w:rsidRPr="009903FF" w:rsidRDefault="002845D8" w:rsidP="002845D8">
      <w:pPr>
        <w:pStyle w:val="Caption"/>
        <w:keepNext/>
      </w:pPr>
    </w:p>
    <w:p w14:paraId="2455C61D" w14:textId="57154AC5" w:rsidR="002845D8" w:rsidRPr="009903FF" w:rsidDel="007F1B01" w:rsidRDefault="002845D8" w:rsidP="002845D8">
      <w:pPr>
        <w:pStyle w:val="Caption"/>
        <w:keepNext/>
        <w:spacing w:line="480" w:lineRule="auto"/>
        <w:rPr>
          <w:del w:id="689" w:author="Sean Hardison" w:date="2024-05-22T13:18:00Z" w16du:dateUtc="2024-05-22T19:18:00Z"/>
        </w:rPr>
      </w:pPr>
      <w:del w:id="690" w:author="Sean Hardison" w:date="2024-05-22T13:18:00Z" w16du:dateUtc="2024-05-22T19:18:00Z">
        <w:r w:rsidRPr="009903FF" w:rsidDel="007F1B01">
          <w:delText xml:space="preserve">Table </w:delText>
        </w:r>
        <w:r w:rsidRPr="009903FF" w:rsidDel="007F1B01">
          <w:fldChar w:fldCharType="begin"/>
        </w:r>
        <w:r w:rsidRPr="009903FF" w:rsidDel="007F1B01">
          <w:delInstrText xml:space="preserve"> SEQ Table \* ARABIC </w:delInstrText>
        </w:r>
        <w:r w:rsidRPr="009903FF" w:rsidDel="007F1B01">
          <w:fldChar w:fldCharType="separate"/>
        </w:r>
        <w:r w:rsidDel="007F1B01">
          <w:rPr>
            <w:noProof/>
          </w:rPr>
          <w:delText>4</w:delText>
        </w:r>
        <w:r w:rsidRPr="009903FF" w:rsidDel="007F1B01">
          <w:fldChar w:fldCharType="end"/>
        </w:r>
        <w:r w:rsidRPr="009903FF" w:rsidDel="007F1B01">
          <w:delText>. Statistics from linear models evaluating interannual temporal trends in within-year portfolio harvest stability (S</w:delText>
        </w:r>
        <w:r w:rsidRPr="009903FF" w:rsidDel="007F1B01">
          <w:rPr>
            <w:vertAlign w:val="subscript"/>
          </w:rPr>
          <w:delText>Portfolio,L</w:delText>
        </w:r>
        <w:r w:rsidRPr="009903FF" w:rsidDel="007F1B01">
          <w:delText>) in Maryland and Virginia regions of the Chesapeake Bay over 2002-2018.</w:delText>
        </w:r>
      </w:del>
    </w:p>
    <w:tbl>
      <w:tblPr>
        <w:tblW w:w="9720" w:type="dxa"/>
        <w:tblLook w:val="04A0" w:firstRow="1" w:lastRow="0" w:firstColumn="1" w:lastColumn="0" w:noHBand="0" w:noVBand="1"/>
      </w:tblPr>
      <w:tblGrid>
        <w:gridCol w:w="1300"/>
        <w:gridCol w:w="1323"/>
        <w:gridCol w:w="1300"/>
        <w:gridCol w:w="1300"/>
        <w:gridCol w:w="1527"/>
        <w:gridCol w:w="1073"/>
        <w:gridCol w:w="1897"/>
      </w:tblGrid>
      <w:tr w:rsidR="002845D8" w:rsidRPr="009903FF" w:rsidDel="007F1B01" w14:paraId="08D5CC0A" w14:textId="33DCC224" w:rsidTr="00F6036C">
        <w:trPr>
          <w:trHeight w:val="837"/>
          <w:del w:id="691" w:author="Sean Hardison" w:date="2024-05-22T13:18:00Z"/>
        </w:trPr>
        <w:tc>
          <w:tcPr>
            <w:tcW w:w="1300" w:type="dxa"/>
            <w:tcBorders>
              <w:top w:val="nil"/>
              <w:left w:val="nil"/>
              <w:bottom w:val="single" w:sz="4" w:space="0" w:color="auto"/>
              <w:right w:val="nil"/>
            </w:tcBorders>
            <w:shd w:val="clear" w:color="auto" w:fill="auto"/>
            <w:noWrap/>
            <w:vAlign w:val="bottom"/>
            <w:hideMark/>
          </w:tcPr>
          <w:p w14:paraId="099DFB97" w14:textId="102DAD61" w:rsidR="002845D8" w:rsidRPr="009903FF" w:rsidDel="007F1B01" w:rsidRDefault="002845D8" w:rsidP="00F6036C">
            <w:pPr>
              <w:rPr>
                <w:del w:id="692" w:author="Sean Hardison" w:date="2024-05-22T13:18:00Z" w16du:dateUtc="2024-05-22T19:18:00Z"/>
                <w:b/>
                <w:bCs/>
              </w:rPr>
            </w:pPr>
            <w:del w:id="693" w:author="Sean Hardison" w:date="2024-05-22T13:18:00Z" w16du:dateUtc="2024-05-22T19:18:00Z">
              <w:r w:rsidRPr="009903FF" w:rsidDel="007F1B01">
                <w:rPr>
                  <w:b/>
                  <w:bCs/>
                </w:rPr>
                <w:delText>Region</w:delText>
              </w:r>
            </w:del>
          </w:p>
        </w:tc>
        <w:tc>
          <w:tcPr>
            <w:tcW w:w="1323" w:type="dxa"/>
            <w:tcBorders>
              <w:top w:val="nil"/>
              <w:left w:val="nil"/>
              <w:bottom w:val="single" w:sz="4" w:space="0" w:color="auto"/>
              <w:right w:val="nil"/>
            </w:tcBorders>
            <w:shd w:val="clear" w:color="auto" w:fill="auto"/>
            <w:noWrap/>
            <w:vAlign w:val="bottom"/>
            <w:hideMark/>
          </w:tcPr>
          <w:p w14:paraId="0CC9740D" w14:textId="3B802C5C" w:rsidR="002845D8" w:rsidRPr="0049686E" w:rsidDel="007F1B01" w:rsidRDefault="002845D8" w:rsidP="00F6036C">
            <w:pPr>
              <w:jc w:val="center"/>
              <w:rPr>
                <w:del w:id="694" w:author="Sean Hardison" w:date="2024-05-22T13:18:00Z" w16du:dateUtc="2024-05-22T19:18:00Z"/>
                <w:b/>
                <w:bCs/>
              </w:rPr>
            </w:pPr>
            <w:del w:id="695" w:author="Sean Hardison" w:date="2024-05-22T13:18:00Z" w16du:dateUtc="2024-05-22T19:18:00Z">
              <w:r w:rsidRPr="009903FF" w:rsidDel="007F1B01">
                <w:rPr>
                  <w:b/>
                  <w:bCs/>
                </w:rPr>
                <w:delText>Term</w:delText>
              </w:r>
              <w:r w:rsidDel="007F1B01">
                <w:rPr>
                  <w:b/>
                  <w:bCs/>
                </w:rPr>
                <w:delText xml:space="preserve"> (stability year </w:delText>
              </w:r>
              <w:r w:rsidDel="007F1B01">
                <w:rPr>
                  <w:b/>
                  <w:bCs/>
                  <w:vertAlign w:val="superscript"/>
                </w:rPr>
                <w:delText>-1</w:delText>
              </w:r>
              <w:r w:rsidDel="007F1B01">
                <w:rPr>
                  <w:b/>
                  <w:bCs/>
                </w:rPr>
                <w:delText>)</w:delText>
              </w:r>
            </w:del>
          </w:p>
        </w:tc>
        <w:tc>
          <w:tcPr>
            <w:tcW w:w="1300" w:type="dxa"/>
            <w:tcBorders>
              <w:top w:val="nil"/>
              <w:left w:val="nil"/>
              <w:bottom w:val="single" w:sz="4" w:space="0" w:color="auto"/>
              <w:right w:val="nil"/>
            </w:tcBorders>
            <w:shd w:val="clear" w:color="auto" w:fill="auto"/>
            <w:noWrap/>
            <w:vAlign w:val="bottom"/>
            <w:hideMark/>
          </w:tcPr>
          <w:p w14:paraId="2775BFEF" w14:textId="1245D3D6" w:rsidR="002845D8" w:rsidRPr="009903FF" w:rsidDel="007F1B01" w:rsidRDefault="002845D8" w:rsidP="00F6036C">
            <w:pPr>
              <w:jc w:val="center"/>
              <w:rPr>
                <w:del w:id="696" w:author="Sean Hardison" w:date="2024-05-22T13:18:00Z" w16du:dateUtc="2024-05-22T19:18:00Z"/>
                <w:b/>
                <w:bCs/>
              </w:rPr>
            </w:pPr>
            <w:del w:id="697" w:author="Sean Hardison" w:date="2024-05-22T13:18:00Z" w16du:dateUtc="2024-05-22T19:18:00Z">
              <w:r w:rsidRPr="009903FF" w:rsidDel="007F1B01">
                <w:rPr>
                  <w:b/>
                  <w:bCs/>
                </w:rPr>
                <w:delText>Trend</w:delText>
              </w:r>
            </w:del>
          </w:p>
        </w:tc>
        <w:tc>
          <w:tcPr>
            <w:tcW w:w="1300" w:type="dxa"/>
            <w:tcBorders>
              <w:top w:val="nil"/>
              <w:left w:val="nil"/>
              <w:bottom w:val="single" w:sz="4" w:space="0" w:color="auto"/>
              <w:right w:val="nil"/>
            </w:tcBorders>
            <w:shd w:val="clear" w:color="auto" w:fill="auto"/>
            <w:noWrap/>
            <w:vAlign w:val="bottom"/>
            <w:hideMark/>
          </w:tcPr>
          <w:p w14:paraId="6B5109EA" w14:textId="73D13F43" w:rsidR="002845D8" w:rsidRPr="009903FF" w:rsidDel="007F1B01" w:rsidRDefault="002845D8" w:rsidP="00F6036C">
            <w:pPr>
              <w:jc w:val="center"/>
              <w:rPr>
                <w:del w:id="698" w:author="Sean Hardison" w:date="2024-05-22T13:18:00Z" w16du:dateUtc="2024-05-22T19:18:00Z"/>
                <w:b/>
                <w:bCs/>
              </w:rPr>
            </w:pPr>
            <w:del w:id="699" w:author="Sean Hardison" w:date="2024-05-22T13:18:00Z" w16du:dateUtc="2024-05-22T19:18:00Z">
              <w:r w:rsidRPr="009903FF" w:rsidDel="007F1B01">
                <w:rPr>
                  <w:b/>
                  <w:bCs/>
                </w:rPr>
                <w:delText>Std. error</w:delText>
              </w:r>
            </w:del>
          </w:p>
        </w:tc>
        <w:tc>
          <w:tcPr>
            <w:tcW w:w="1527" w:type="dxa"/>
            <w:tcBorders>
              <w:top w:val="nil"/>
              <w:left w:val="nil"/>
              <w:bottom w:val="single" w:sz="4" w:space="0" w:color="auto"/>
              <w:right w:val="nil"/>
            </w:tcBorders>
            <w:shd w:val="clear" w:color="auto" w:fill="auto"/>
            <w:noWrap/>
            <w:vAlign w:val="bottom"/>
            <w:hideMark/>
          </w:tcPr>
          <w:p w14:paraId="1EF64AE6" w14:textId="4668863F" w:rsidR="002845D8" w:rsidRPr="009903FF" w:rsidDel="007F1B01" w:rsidRDefault="002845D8" w:rsidP="00F6036C">
            <w:pPr>
              <w:jc w:val="center"/>
              <w:rPr>
                <w:del w:id="700" w:author="Sean Hardison" w:date="2024-05-22T13:18:00Z" w16du:dateUtc="2024-05-22T19:18:00Z"/>
                <w:b/>
                <w:bCs/>
              </w:rPr>
            </w:pPr>
            <w:del w:id="701" w:author="Sean Hardison" w:date="2024-05-22T13:18:00Z" w16du:dateUtc="2024-05-22T19:18:00Z">
              <w:r w:rsidRPr="009903FF" w:rsidDel="007F1B01">
                <w:rPr>
                  <w:b/>
                  <w:bCs/>
                </w:rPr>
                <w:delText>T statistic</w:delText>
              </w:r>
            </w:del>
          </w:p>
        </w:tc>
        <w:tc>
          <w:tcPr>
            <w:tcW w:w="1073" w:type="dxa"/>
            <w:tcBorders>
              <w:top w:val="nil"/>
              <w:left w:val="nil"/>
              <w:bottom w:val="single" w:sz="4" w:space="0" w:color="auto"/>
              <w:right w:val="nil"/>
            </w:tcBorders>
            <w:shd w:val="clear" w:color="auto" w:fill="auto"/>
            <w:noWrap/>
            <w:vAlign w:val="bottom"/>
            <w:hideMark/>
          </w:tcPr>
          <w:p w14:paraId="69A41AD1" w14:textId="2C6DFE11" w:rsidR="002845D8" w:rsidRPr="009903FF" w:rsidDel="007F1B01" w:rsidRDefault="002845D8" w:rsidP="00F6036C">
            <w:pPr>
              <w:jc w:val="center"/>
              <w:rPr>
                <w:del w:id="702" w:author="Sean Hardison" w:date="2024-05-22T13:18:00Z" w16du:dateUtc="2024-05-22T19:18:00Z"/>
                <w:b/>
                <w:bCs/>
              </w:rPr>
            </w:pPr>
            <w:del w:id="703" w:author="Sean Hardison" w:date="2024-05-22T13:18:00Z" w16du:dateUtc="2024-05-22T19:18:00Z">
              <w:r w:rsidRPr="009903FF" w:rsidDel="007F1B01">
                <w:rPr>
                  <w:b/>
                  <w:bCs/>
                </w:rPr>
                <w:delText>P value</w:delText>
              </w:r>
            </w:del>
          </w:p>
        </w:tc>
        <w:tc>
          <w:tcPr>
            <w:tcW w:w="1897" w:type="dxa"/>
            <w:tcBorders>
              <w:top w:val="nil"/>
              <w:left w:val="nil"/>
              <w:bottom w:val="single" w:sz="4" w:space="0" w:color="auto"/>
              <w:right w:val="nil"/>
            </w:tcBorders>
            <w:shd w:val="clear" w:color="auto" w:fill="auto"/>
            <w:noWrap/>
            <w:vAlign w:val="bottom"/>
            <w:hideMark/>
          </w:tcPr>
          <w:p w14:paraId="57A5A5C8" w14:textId="4D8CF696" w:rsidR="002845D8" w:rsidRPr="009903FF" w:rsidDel="007F1B01" w:rsidRDefault="002845D8" w:rsidP="00F6036C">
            <w:pPr>
              <w:jc w:val="center"/>
              <w:rPr>
                <w:del w:id="704" w:author="Sean Hardison" w:date="2024-05-22T13:18:00Z" w16du:dateUtc="2024-05-22T19:18:00Z"/>
                <w:b/>
                <w:bCs/>
              </w:rPr>
            </w:pPr>
            <w:del w:id="705" w:author="Sean Hardison" w:date="2024-05-22T13:18:00Z" w16du:dateUtc="2024-05-22T19:18:00Z">
              <w:r w:rsidRPr="009903FF" w:rsidDel="007F1B01">
                <w:rPr>
                  <w:b/>
                  <w:bCs/>
                </w:rPr>
                <w:delText>Error structure</w:delText>
              </w:r>
            </w:del>
          </w:p>
        </w:tc>
      </w:tr>
      <w:tr w:rsidR="002845D8" w:rsidRPr="009903FF" w:rsidDel="007F1B01" w14:paraId="0AF33440" w14:textId="5205D38F" w:rsidTr="00F6036C">
        <w:trPr>
          <w:trHeight w:val="320"/>
          <w:del w:id="706" w:author="Sean Hardison" w:date="2024-05-22T13:18:00Z"/>
        </w:trPr>
        <w:tc>
          <w:tcPr>
            <w:tcW w:w="1300" w:type="dxa"/>
            <w:tcBorders>
              <w:top w:val="single" w:sz="4" w:space="0" w:color="auto"/>
              <w:left w:val="nil"/>
              <w:bottom w:val="nil"/>
              <w:right w:val="nil"/>
            </w:tcBorders>
            <w:shd w:val="clear" w:color="auto" w:fill="auto"/>
            <w:noWrap/>
            <w:vAlign w:val="bottom"/>
            <w:hideMark/>
          </w:tcPr>
          <w:p w14:paraId="0D016212" w14:textId="1839998B" w:rsidR="002845D8" w:rsidRPr="009903FF" w:rsidDel="007F1B01" w:rsidRDefault="002845D8" w:rsidP="00F6036C">
            <w:pPr>
              <w:rPr>
                <w:del w:id="707" w:author="Sean Hardison" w:date="2024-05-22T13:18:00Z" w16du:dateUtc="2024-05-22T19:18:00Z"/>
              </w:rPr>
            </w:pPr>
            <w:del w:id="708" w:author="Sean Hardison" w:date="2024-05-22T13:18:00Z" w16du:dateUtc="2024-05-22T19:18:00Z">
              <w:r w:rsidRPr="009903FF" w:rsidDel="007F1B01">
                <w:delText>Maryland</w:delText>
              </w:r>
            </w:del>
          </w:p>
        </w:tc>
        <w:tc>
          <w:tcPr>
            <w:tcW w:w="1323" w:type="dxa"/>
            <w:tcBorders>
              <w:top w:val="single" w:sz="4" w:space="0" w:color="auto"/>
              <w:left w:val="nil"/>
              <w:bottom w:val="nil"/>
              <w:right w:val="nil"/>
            </w:tcBorders>
            <w:shd w:val="clear" w:color="auto" w:fill="auto"/>
            <w:noWrap/>
            <w:vAlign w:val="bottom"/>
            <w:hideMark/>
          </w:tcPr>
          <w:p w14:paraId="091BF621" w14:textId="6AB29F1A" w:rsidR="002845D8" w:rsidRPr="009903FF" w:rsidDel="007F1B01" w:rsidRDefault="002845D8" w:rsidP="00F6036C">
            <w:pPr>
              <w:jc w:val="center"/>
              <w:rPr>
                <w:del w:id="709" w:author="Sean Hardison" w:date="2024-05-22T13:18:00Z" w16du:dateUtc="2024-05-22T19:18:00Z"/>
                <w:vertAlign w:val="subscript"/>
              </w:rPr>
            </w:pPr>
            <w:del w:id="710" w:author="Sean Hardison" w:date="2024-05-22T13:18:00Z" w16du:dateUtc="2024-05-22T19:18:00Z">
              <w:r w:rsidRPr="009903FF" w:rsidDel="007F1B01">
                <w:delText>S</w:delText>
              </w:r>
              <w:r w:rsidRPr="009903FF" w:rsidDel="007F1B01">
                <w:rPr>
                  <w:vertAlign w:val="subscript"/>
                </w:rPr>
                <w:delText>Portfolio, L</w:delText>
              </w:r>
            </w:del>
          </w:p>
        </w:tc>
        <w:tc>
          <w:tcPr>
            <w:tcW w:w="1300" w:type="dxa"/>
            <w:tcBorders>
              <w:top w:val="single" w:sz="4" w:space="0" w:color="auto"/>
              <w:left w:val="nil"/>
              <w:bottom w:val="nil"/>
              <w:right w:val="nil"/>
            </w:tcBorders>
            <w:shd w:val="clear" w:color="auto" w:fill="auto"/>
            <w:noWrap/>
            <w:vAlign w:val="bottom"/>
            <w:hideMark/>
          </w:tcPr>
          <w:p w14:paraId="10BDFC33" w14:textId="380B63EF" w:rsidR="002845D8" w:rsidRPr="009903FF" w:rsidDel="007F1B01" w:rsidRDefault="002845D8" w:rsidP="00F6036C">
            <w:pPr>
              <w:jc w:val="center"/>
              <w:rPr>
                <w:del w:id="711" w:author="Sean Hardison" w:date="2024-05-22T13:18:00Z" w16du:dateUtc="2024-05-22T19:18:00Z"/>
              </w:rPr>
            </w:pPr>
            <w:del w:id="712" w:author="Sean Hardison" w:date="2024-05-22T13:18:00Z" w16du:dateUtc="2024-05-22T19:18:00Z">
              <w:r w:rsidRPr="009903FF" w:rsidDel="007F1B01">
                <w:delText>-0.002</w:delText>
              </w:r>
            </w:del>
          </w:p>
        </w:tc>
        <w:tc>
          <w:tcPr>
            <w:tcW w:w="1300" w:type="dxa"/>
            <w:tcBorders>
              <w:top w:val="single" w:sz="4" w:space="0" w:color="auto"/>
              <w:left w:val="nil"/>
              <w:bottom w:val="nil"/>
              <w:right w:val="nil"/>
            </w:tcBorders>
            <w:shd w:val="clear" w:color="auto" w:fill="auto"/>
            <w:noWrap/>
            <w:vAlign w:val="bottom"/>
            <w:hideMark/>
          </w:tcPr>
          <w:p w14:paraId="6380EA72" w14:textId="7C96173A" w:rsidR="002845D8" w:rsidRPr="009903FF" w:rsidDel="007F1B01" w:rsidRDefault="002845D8" w:rsidP="00F6036C">
            <w:pPr>
              <w:jc w:val="center"/>
              <w:rPr>
                <w:del w:id="713" w:author="Sean Hardison" w:date="2024-05-22T13:18:00Z" w16du:dateUtc="2024-05-22T19:18:00Z"/>
              </w:rPr>
            </w:pPr>
            <w:del w:id="714" w:author="Sean Hardison" w:date="2024-05-22T13:18:00Z" w16du:dateUtc="2024-05-22T19:18:00Z">
              <w:r w:rsidRPr="009903FF" w:rsidDel="007F1B01">
                <w:delText>0.014</w:delText>
              </w:r>
            </w:del>
          </w:p>
        </w:tc>
        <w:tc>
          <w:tcPr>
            <w:tcW w:w="1527" w:type="dxa"/>
            <w:tcBorders>
              <w:top w:val="single" w:sz="4" w:space="0" w:color="auto"/>
              <w:left w:val="nil"/>
              <w:bottom w:val="nil"/>
              <w:right w:val="nil"/>
            </w:tcBorders>
            <w:shd w:val="clear" w:color="auto" w:fill="auto"/>
            <w:noWrap/>
            <w:vAlign w:val="bottom"/>
            <w:hideMark/>
          </w:tcPr>
          <w:p w14:paraId="63AF00E9" w14:textId="7259DF09" w:rsidR="002845D8" w:rsidRPr="009903FF" w:rsidDel="007F1B01" w:rsidRDefault="002845D8" w:rsidP="00F6036C">
            <w:pPr>
              <w:jc w:val="center"/>
              <w:rPr>
                <w:del w:id="715" w:author="Sean Hardison" w:date="2024-05-22T13:18:00Z" w16du:dateUtc="2024-05-22T19:18:00Z"/>
              </w:rPr>
            </w:pPr>
            <w:del w:id="716" w:author="Sean Hardison" w:date="2024-05-22T13:18:00Z" w16du:dateUtc="2024-05-22T19:18:00Z">
              <w:r w:rsidRPr="009903FF" w:rsidDel="007F1B01">
                <w:delText>-0.158</w:delText>
              </w:r>
            </w:del>
          </w:p>
        </w:tc>
        <w:tc>
          <w:tcPr>
            <w:tcW w:w="1073" w:type="dxa"/>
            <w:tcBorders>
              <w:top w:val="single" w:sz="4" w:space="0" w:color="auto"/>
              <w:left w:val="nil"/>
              <w:bottom w:val="nil"/>
              <w:right w:val="nil"/>
            </w:tcBorders>
            <w:shd w:val="clear" w:color="auto" w:fill="auto"/>
            <w:noWrap/>
            <w:vAlign w:val="bottom"/>
            <w:hideMark/>
          </w:tcPr>
          <w:p w14:paraId="4BC2E141" w14:textId="12850DE1" w:rsidR="002845D8" w:rsidRPr="009903FF" w:rsidDel="007F1B01" w:rsidRDefault="002845D8" w:rsidP="00F6036C">
            <w:pPr>
              <w:jc w:val="center"/>
              <w:rPr>
                <w:del w:id="717" w:author="Sean Hardison" w:date="2024-05-22T13:18:00Z" w16du:dateUtc="2024-05-22T19:18:00Z"/>
              </w:rPr>
            </w:pPr>
            <w:del w:id="718" w:author="Sean Hardison" w:date="2024-05-22T13:18:00Z" w16du:dateUtc="2024-05-22T19:18:00Z">
              <w:r w:rsidRPr="009903FF" w:rsidDel="007F1B01">
                <w:delText>0.877</w:delText>
              </w:r>
            </w:del>
          </w:p>
        </w:tc>
        <w:tc>
          <w:tcPr>
            <w:tcW w:w="1897" w:type="dxa"/>
            <w:tcBorders>
              <w:top w:val="single" w:sz="4" w:space="0" w:color="auto"/>
              <w:left w:val="nil"/>
              <w:bottom w:val="nil"/>
              <w:right w:val="nil"/>
            </w:tcBorders>
            <w:shd w:val="clear" w:color="auto" w:fill="auto"/>
            <w:noWrap/>
            <w:vAlign w:val="bottom"/>
            <w:hideMark/>
          </w:tcPr>
          <w:p w14:paraId="0E486910" w14:textId="57401F83" w:rsidR="002845D8" w:rsidRPr="009903FF" w:rsidDel="007F1B01" w:rsidRDefault="002845D8" w:rsidP="00F6036C">
            <w:pPr>
              <w:jc w:val="center"/>
              <w:rPr>
                <w:del w:id="719" w:author="Sean Hardison" w:date="2024-05-22T13:18:00Z" w16du:dateUtc="2024-05-22T19:18:00Z"/>
              </w:rPr>
            </w:pPr>
            <w:del w:id="720" w:author="Sean Hardison" w:date="2024-05-22T13:18:00Z" w16du:dateUtc="2024-05-22T19:18:00Z">
              <w:r w:rsidRPr="009903FF" w:rsidDel="007F1B01">
                <w:delText>iid</w:delText>
              </w:r>
            </w:del>
          </w:p>
        </w:tc>
      </w:tr>
      <w:tr w:rsidR="002845D8" w:rsidRPr="009903FF" w:rsidDel="007F1B01" w14:paraId="6AAD180D" w14:textId="534FB6E0" w:rsidTr="00F6036C">
        <w:trPr>
          <w:trHeight w:val="320"/>
          <w:del w:id="721" w:author="Sean Hardison" w:date="2024-05-22T13:18:00Z"/>
        </w:trPr>
        <w:tc>
          <w:tcPr>
            <w:tcW w:w="1300" w:type="dxa"/>
            <w:tcBorders>
              <w:top w:val="nil"/>
              <w:left w:val="nil"/>
              <w:bottom w:val="nil"/>
              <w:right w:val="nil"/>
            </w:tcBorders>
            <w:shd w:val="clear" w:color="auto" w:fill="auto"/>
            <w:noWrap/>
            <w:vAlign w:val="bottom"/>
            <w:hideMark/>
          </w:tcPr>
          <w:p w14:paraId="2F283FE3" w14:textId="2D90EC69" w:rsidR="002845D8" w:rsidRPr="009903FF" w:rsidDel="007F1B01" w:rsidRDefault="002845D8" w:rsidP="00F6036C">
            <w:pPr>
              <w:rPr>
                <w:del w:id="722" w:author="Sean Hardison" w:date="2024-05-22T13:18:00Z" w16du:dateUtc="2024-05-22T19:18:00Z"/>
              </w:rPr>
            </w:pPr>
            <w:del w:id="723" w:author="Sean Hardison" w:date="2024-05-22T13:18:00Z" w16du:dateUtc="2024-05-22T19:18:00Z">
              <w:r w:rsidRPr="009903FF" w:rsidDel="007F1B01">
                <w:delText>Virginia</w:delText>
              </w:r>
            </w:del>
          </w:p>
        </w:tc>
        <w:tc>
          <w:tcPr>
            <w:tcW w:w="1323" w:type="dxa"/>
            <w:tcBorders>
              <w:top w:val="nil"/>
              <w:left w:val="nil"/>
              <w:bottom w:val="nil"/>
              <w:right w:val="nil"/>
            </w:tcBorders>
            <w:shd w:val="clear" w:color="auto" w:fill="auto"/>
            <w:noWrap/>
            <w:vAlign w:val="bottom"/>
            <w:hideMark/>
          </w:tcPr>
          <w:p w14:paraId="3627A9A1" w14:textId="21EFBC76" w:rsidR="002845D8" w:rsidRPr="009903FF" w:rsidDel="007F1B01" w:rsidRDefault="002845D8" w:rsidP="00F6036C">
            <w:pPr>
              <w:jc w:val="center"/>
              <w:rPr>
                <w:del w:id="724" w:author="Sean Hardison" w:date="2024-05-22T13:18:00Z" w16du:dateUtc="2024-05-22T19:18:00Z"/>
              </w:rPr>
            </w:pPr>
            <w:del w:id="725" w:author="Sean Hardison" w:date="2024-05-22T13:18:00Z" w16du:dateUtc="2024-05-22T19:18:00Z">
              <w:r w:rsidRPr="009903FF" w:rsidDel="007F1B01">
                <w:delText>S</w:delText>
              </w:r>
              <w:r w:rsidRPr="009903FF" w:rsidDel="007F1B01">
                <w:rPr>
                  <w:vertAlign w:val="subscript"/>
                </w:rPr>
                <w:delText>Portfolio, L</w:delText>
              </w:r>
            </w:del>
          </w:p>
        </w:tc>
        <w:tc>
          <w:tcPr>
            <w:tcW w:w="1300" w:type="dxa"/>
            <w:tcBorders>
              <w:top w:val="nil"/>
              <w:left w:val="nil"/>
              <w:bottom w:val="nil"/>
              <w:right w:val="nil"/>
            </w:tcBorders>
            <w:shd w:val="clear" w:color="auto" w:fill="auto"/>
            <w:noWrap/>
            <w:vAlign w:val="bottom"/>
            <w:hideMark/>
          </w:tcPr>
          <w:p w14:paraId="2AA347E0" w14:textId="5E713ABE" w:rsidR="002845D8" w:rsidRPr="009903FF" w:rsidDel="007F1B01" w:rsidRDefault="002845D8" w:rsidP="00F6036C">
            <w:pPr>
              <w:jc w:val="center"/>
              <w:rPr>
                <w:del w:id="726" w:author="Sean Hardison" w:date="2024-05-22T13:18:00Z" w16du:dateUtc="2024-05-22T19:18:00Z"/>
              </w:rPr>
            </w:pPr>
            <w:del w:id="727" w:author="Sean Hardison" w:date="2024-05-22T13:18:00Z" w16du:dateUtc="2024-05-22T19:18:00Z">
              <w:r w:rsidRPr="009903FF" w:rsidDel="007F1B01">
                <w:delText>-0.043</w:delText>
              </w:r>
            </w:del>
          </w:p>
        </w:tc>
        <w:tc>
          <w:tcPr>
            <w:tcW w:w="1300" w:type="dxa"/>
            <w:tcBorders>
              <w:top w:val="nil"/>
              <w:left w:val="nil"/>
              <w:bottom w:val="nil"/>
              <w:right w:val="nil"/>
            </w:tcBorders>
            <w:shd w:val="clear" w:color="auto" w:fill="auto"/>
            <w:noWrap/>
            <w:vAlign w:val="bottom"/>
            <w:hideMark/>
          </w:tcPr>
          <w:p w14:paraId="550933AA" w14:textId="2356DE74" w:rsidR="002845D8" w:rsidRPr="009903FF" w:rsidDel="007F1B01" w:rsidRDefault="002845D8" w:rsidP="00F6036C">
            <w:pPr>
              <w:jc w:val="center"/>
              <w:rPr>
                <w:del w:id="728" w:author="Sean Hardison" w:date="2024-05-22T13:18:00Z" w16du:dateUtc="2024-05-22T19:18:00Z"/>
              </w:rPr>
            </w:pPr>
            <w:del w:id="729" w:author="Sean Hardison" w:date="2024-05-22T13:18:00Z" w16du:dateUtc="2024-05-22T19:18:00Z">
              <w:r w:rsidRPr="009903FF" w:rsidDel="007F1B01">
                <w:delText>0.008</w:delText>
              </w:r>
            </w:del>
          </w:p>
        </w:tc>
        <w:tc>
          <w:tcPr>
            <w:tcW w:w="1527" w:type="dxa"/>
            <w:tcBorders>
              <w:top w:val="nil"/>
              <w:left w:val="nil"/>
              <w:bottom w:val="nil"/>
              <w:right w:val="nil"/>
            </w:tcBorders>
            <w:shd w:val="clear" w:color="auto" w:fill="auto"/>
            <w:noWrap/>
            <w:vAlign w:val="bottom"/>
            <w:hideMark/>
          </w:tcPr>
          <w:p w14:paraId="5D0FF20C" w14:textId="7418B6B7" w:rsidR="002845D8" w:rsidRPr="009903FF" w:rsidDel="007F1B01" w:rsidRDefault="002845D8" w:rsidP="00F6036C">
            <w:pPr>
              <w:jc w:val="center"/>
              <w:rPr>
                <w:del w:id="730" w:author="Sean Hardison" w:date="2024-05-22T13:18:00Z" w16du:dateUtc="2024-05-22T19:18:00Z"/>
              </w:rPr>
            </w:pPr>
            <w:del w:id="731" w:author="Sean Hardison" w:date="2024-05-22T13:18:00Z" w16du:dateUtc="2024-05-22T19:18:00Z">
              <w:r w:rsidRPr="009903FF" w:rsidDel="007F1B01">
                <w:delText>-5.130</w:delText>
              </w:r>
            </w:del>
          </w:p>
        </w:tc>
        <w:tc>
          <w:tcPr>
            <w:tcW w:w="1073" w:type="dxa"/>
            <w:tcBorders>
              <w:top w:val="nil"/>
              <w:left w:val="nil"/>
              <w:bottom w:val="nil"/>
              <w:right w:val="nil"/>
            </w:tcBorders>
            <w:shd w:val="clear" w:color="auto" w:fill="auto"/>
            <w:noWrap/>
            <w:vAlign w:val="bottom"/>
            <w:hideMark/>
          </w:tcPr>
          <w:p w14:paraId="47C5A8C6" w14:textId="28B46C8C" w:rsidR="002845D8" w:rsidRPr="009903FF" w:rsidDel="007F1B01" w:rsidRDefault="002845D8" w:rsidP="00F6036C">
            <w:pPr>
              <w:jc w:val="center"/>
              <w:rPr>
                <w:del w:id="732" w:author="Sean Hardison" w:date="2024-05-22T13:18:00Z" w16du:dateUtc="2024-05-22T19:18:00Z"/>
              </w:rPr>
            </w:pPr>
            <w:del w:id="733" w:author="Sean Hardison" w:date="2024-05-22T13:18:00Z" w16du:dateUtc="2024-05-22T19:18:00Z">
              <w:r w:rsidRPr="009903FF" w:rsidDel="007F1B01">
                <w:delText>0.000</w:delText>
              </w:r>
            </w:del>
          </w:p>
        </w:tc>
        <w:tc>
          <w:tcPr>
            <w:tcW w:w="1897" w:type="dxa"/>
            <w:tcBorders>
              <w:top w:val="nil"/>
              <w:left w:val="nil"/>
              <w:bottom w:val="nil"/>
              <w:right w:val="nil"/>
            </w:tcBorders>
            <w:shd w:val="clear" w:color="auto" w:fill="auto"/>
            <w:noWrap/>
            <w:vAlign w:val="bottom"/>
            <w:hideMark/>
          </w:tcPr>
          <w:p w14:paraId="04E89BC9" w14:textId="3696D3FF" w:rsidR="002845D8" w:rsidRPr="009903FF" w:rsidDel="007F1B01" w:rsidRDefault="002845D8" w:rsidP="00F6036C">
            <w:pPr>
              <w:jc w:val="center"/>
              <w:rPr>
                <w:del w:id="734" w:author="Sean Hardison" w:date="2024-05-22T13:18:00Z" w16du:dateUtc="2024-05-22T19:18:00Z"/>
              </w:rPr>
            </w:pPr>
            <w:del w:id="735" w:author="Sean Hardison" w:date="2024-05-22T13:18:00Z" w16du:dateUtc="2024-05-22T19:18:00Z">
              <w:r w:rsidRPr="009903FF" w:rsidDel="007F1B01">
                <w:delText>iid</w:delText>
              </w:r>
            </w:del>
          </w:p>
        </w:tc>
      </w:tr>
    </w:tbl>
    <w:p w14:paraId="0D80A71B" w14:textId="77777777" w:rsidR="002845D8" w:rsidRPr="009903FF" w:rsidRDefault="002845D8" w:rsidP="002845D8">
      <w:pPr>
        <w:tabs>
          <w:tab w:val="left" w:pos="7431"/>
        </w:tabs>
        <w:sectPr w:rsidR="002845D8" w:rsidRPr="009903FF" w:rsidSect="00231AD4">
          <w:pgSz w:w="12240" w:h="15840"/>
          <w:pgMar w:top="1440" w:right="1440" w:bottom="1440" w:left="1440" w:header="720" w:footer="720" w:gutter="0"/>
          <w:lnNumType w:countBy="1" w:restart="continuous"/>
          <w:cols w:space="720"/>
          <w:docGrid w:linePitch="360"/>
        </w:sectPr>
      </w:pPr>
    </w:p>
    <w:p w14:paraId="0146AB5B" w14:textId="084CE49F" w:rsidR="002F7B10" w:rsidRDefault="004A6DEF" w:rsidP="004A6DEF">
      <w:pPr>
        <w:pStyle w:val="Heading2"/>
      </w:pPr>
      <w:r>
        <w:lastRenderedPageBreak/>
        <w:t>References</w:t>
      </w:r>
    </w:p>
    <w:p w14:paraId="4D1C97B9" w14:textId="77777777" w:rsidR="00F34330" w:rsidRPr="00F34330" w:rsidRDefault="000558EB" w:rsidP="00F34330">
      <w:pPr>
        <w:pStyle w:val="Bibliography"/>
      </w:pPr>
      <w:r>
        <w:fldChar w:fldCharType="begin"/>
      </w:r>
      <w:r>
        <w:instrText xml:space="preserve"> ADDIN ZOTERO_BIBL {"uncited":[],"omitted":[],"custom":[]} CSL_BIBLIOGRAPHY </w:instrText>
      </w:r>
      <w:r>
        <w:fldChar w:fldCharType="separate"/>
      </w:r>
      <w:r w:rsidR="00F34330" w:rsidRPr="00F34330">
        <w:t xml:space="preserve">Anderson, S. C., Cooper, A. B., &amp; Dulvy, N. K. (2013). Ecological prophets: Quantifying metapopulation portfolio effects. </w:t>
      </w:r>
      <w:r w:rsidR="00F34330" w:rsidRPr="00F34330">
        <w:rPr>
          <w:i/>
          <w:iCs/>
        </w:rPr>
        <w:t>Methods in Ecology and Evolution</w:t>
      </w:r>
      <w:r w:rsidR="00F34330" w:rsidRPr="00F34330">
        <w:t xml:space="preserve">, </w:t>
      </w:r>
      <w:r w:rsidR="00F34330" w:rsidRPr="00F34330">
        <w:rPr>
          <w:i/>
          <w:iCs/>
        </w:rPr>
        <w:t>4</w:t>
      </w:r>
      <w:r w:rsidR="00F34330" w:rsidRPr="00F34330">
        <w:t>(10), 971–981.</w:t>
      </w:r>
    </w:p>
    <w:p w14:paraId="5CF56D38" w14:textId="77777777" w:rsidR="00F34330" w:rsidRPr="00F34330" w:rsidRDefault="00F34330" w:rsidP="00F34330">
      <w:pPr>
        <w:pStyle w:val="Bibliography"/>
      </w:pPr>
      <w:bookmarkStart w:id="736" w:name="_Hlk167274906"/>
      <w:r w:rsidRPr="00F34330">
        <w:t xml:space="preserve">Anderson, S. C., Ward, E. J., English, P. A., &amp; Barnett, L. A. (2022). sdmTMB: an R package for fast, flexible, and user-friendly generalized linear mixed effects models with spatial and spatiotemporal random fields. </w:t>
      </w:r>
      <w:r w:rsidRPr="00F34330">
        <w:rPr>
          <w:i/>
          <w:iCs/>
        </w:rPr>
        <w:t>bioRxiv</w:t>
      </w:r>
      <w:r w:rsidRPr="00F34330">
        <w:t>, 2022–03.</w:t>
      </w:r>
    </w:p>
    <w:bookmarkEnd w:id="736"/>
    <w:p w14:paraId="4E6BF574" w14:textId="77777777" w:rsidR="00F34330" w:rsidRPr="00F34330" w:rsidRDefault="00F34330" w:rsidP="00F34330">
      <w:pPr>
        <w:pStyle w:val="Bibliography"/>
      </w:pPr>
      <w:r w:rsidRPr="00F34330">
        <w:t xml:space="preserve">Anderson, S. C., Ward, E. J., Shelton, A. O., Adkison, M. D., Beaudreau, A. H., Brenner, R. E., Haynie, A. C., Shriver, J. C., Watson, J. T., &amp; Williams, B. C. (2017). Benefits and risks of diversification for individual fishers. </w:t>
      </w:r>
      <w:r w:rsidRPr="00F34330">
        <w:rPr>
          <w:i/>
          <w:iCs/>
        </w:rPr>
        <w:t>Proceedings of the National Academy of Sciences</w:t>
      </w:r>
      <w:r w:rsidRPr="00F34330">
        <w:t xml:space="preserve">, </w:t>
      </w:r>
      <w:r w:rsidRPr="00F34330">
        <w:rPr>
          <w:i/>
          <w:iCs/>
        </w:rPr>
        <w:t>114</w:t>
      </w:r>
      <w:r w:rsidRPr="00F34330">
        <w:t>(40), 10797–10802.</w:t>
      </w:r>
    </w:p>
    <w:p w14:paraId="1EB44380" w14:textId="77777777" w:rsidR="00F34330" w:rsidRPr="00F34330" w:rsidRDefault="00F34330" w:rsidP="00F34330">
      <w:pPr>
        <w:pStyle w:val="Bibliography"/>
      </w:pPr>
      <w:r w:rsidRPr="00F34330">
        <w:t xml:space="preserve">Arlinghaus, R., Alós, J., Beardmore, B., Daedlow, K., Dorow, M., Fujitani, M., Hühn, D., Haider, W., Hunt, L., Johnson, B., &amp; others. (2017). Understanding and managing freshwater recreational fisheries as complex adaptive social-ecological systems. </w:t>
      </w:r>
      <w:r w:rsidRPr="00F34330">
        <w:rPr>
          <w:i/>
          <w:iCs/>
        </w:rPr>
        <w:t>Reviews in Fisheries Science &amp; Aquaculture</w:t>
      </w:r>
      <w:r w:rsidRPr="00F34330">
        <w:t xml:space="preserve">, </w:t>
      </w:r>
      <w:r w:rsidRPr="00F34330">
        <w:rPr>
          <w:i/>
          <w:iCs/>
        </w:rPr>
        <w:t>25</w:t>
      </w:r>
      <w:r w:rsidRPr="00F34330">
        <w:t>(1), 1–41.</w:t>
      </w:r>
    </w:p>
    <w:p w14:paraId="048E4F9C" w14:textId="77777777" w:rsidR="00F34330" w:rsidRPr="00F34330" w:rsidRDefault="00F34330" w:rsidP="00F34330">
      <w:pPr>
        <w:pStyle w:val="Bibliography"/>
      </w:pPr>
      <w:r w:rsidRPr="00F34330">
        <w:t xml:space="preserve">Avolio, M. L., Forrestel, E. J., Chang, C. C., La Pierre, K. J., Burghardt, K. T., &amp; Smith, M. D. (2019). Demystifying dominant species. </w:t>
      </w:r>
      <w:r w:rsidRPr="00F34330">
        <w:rPr>
          <w:i/>
          <w:iCs/>
        </w:rPr>
        <w:t>New Phytologist</w:t>
      </w:r>
      <w:r w:rsidRPr="00F34330">
        <w:t xml:space="preserve">, </w:t>
      </w:r>
      <w:r w:rsidRPr="00F34330">
        <w:rPr>
          <w:i/>
          <w:iCs/>
        </w:rPr>
        <w:t>223</w:t>
      </w:r>
      <w:r w:rsidRPr="00F34330">
        <w:t>(3), 1106–1126.</w:t>
      </w:r>
    </w:p>
    <w:p w14:paraId="6290B96F" w14:textId="77777777" w:rsidR="00F34330" w:rsidRPr="00F34330" w:rsidRDefault="00F34330" w:rsidP="00F34330">
      <w:pPr>
        <w:pStyle w:val="Bibliography"/>
      </w:pPr>
      <w:r w:rsidRPr="00F34330">
        <w:t xml:space="preserve">Boettiger, C., &amp; Hastings, A. (2013). From patterns to predictions. </w:t>
      </w:r>
      <w:r w:rsidRPr="00F34330">
        <w:rPr>
          <w:i/>
          <w:iCs/>
        </w:rPr>
        <w:t>Nature</w:t>
      </w:r>
      <w:r w:rsidRPr="00F34330">
        <w:t xml:space="preserve">, </w:t>
      </w:r>
      <w:r w:rsidRPr="00F34330">
        <w:rPr>
          <w:i/>
          <w:iCs/>
        </w:rPr>
        <w:t>493</w:t>
      </w:r>
      <w:r w:rsidRPr="00F34330">
        <w:t>(7431), 157–158.</w:t>
      </w:r>
    </w:p>
    <w:p w14:paraId="6526C624" w14:textId="77777777" w:rsidR="00F34330" w:rsidRPr="00F34330" w:rsidRDefault="00F34330" w:rsidP="00F34330">
      <w:pPr>
        <w:pStyle w:val="Bibliography"/>
      </w:pPr>
      <w:r w:rsidRPr="00F34330">
        <w:t xml:space="preserve">Bonzek, C. F., Gartland, J., Gouthier, D. J., &amp; Latour, R. J. (2019). </w:t>
      </w:r>
      <w:r w:rsidRPr="00F34330">
        <w:rPr>
          <w:i/>
          <w:iCs/>
        </w:rPr>
        <w:t>Data collection and analysis in support of single and multispecies stock assessments in Chesapeake Bay: The Chesapeake Bay Multispecies Monitoring and Assessment Program</w:t>
      </w:r>
      <w:r w:rsidRPr="00F34330">
        <w:t xml:space="preserve"> (Annual Report F-130-R-14). VIMS. https://doi.org/10.25773/3v19-3f27</w:t>
      </w:r>
    </w:p>
    <w:p w14:paraId="1B8C45B9" w14:textId="77777777" w:rsidR="00F34330" w:rsidRPr="00F34330" w:rsidRDefault="00F34330" w:rsidP="00F34330">
      <w:pPr>
        <w:pStyle w:val="Bibliography"/>
      </w:pPr>
      <w:r w:rsidRPr="00F34330">
        <w:t xml:space="preserve">Brown, B. L., Downing, A. L., &amp; Leibold, M. A. (2016). Compensatory dynamics stabilize aggregate community properties in response to multiple types of perturbations. </w:t>
      </w:r>
      <w:r w:rsidRPr="00F34330">
        <w:rPr>
          <w:i/>
          <w:iCs/>
        </w:rPr>
        <w:t>Ecology</w:t>
      </w:r>
      <w:r w:rsidRPr="00F34330">
        <w:t xml:space="preserve">, </w:t>
      </w:r>
      <w:r w:rsidRPr="00F34330">
        <w:rPr>
          <w:i/>
          <w:iCs/>
        </w:rPr>
        <w:t>97</w:t>
      </w:r>
      <w:r w:rsidRPr="00F34330">
        <w:t>(8), 2021–2033.</w:t>
      </w:r>
    </w:p>
    <w:p w14:paraId="6F5B7A3C" w14:textId="77777777" w:rsidR="00F34330" w:rsidRPr="00F34330" w:rsidRDefault="00F34330" w:rsidP="00F34330">
      <w:pPr>
        <w:pStyle w:val="Bibliography"/>
      </w:pPr>
      <w:r w:rsidRPr="00F34330">
        <w:lastRenderedPageBreak/>
        <w:t xml:space="preserve">Buchheister, A., Bonzek, C. F., Gartland, J., &amp; Latour, R. J. (2013). Patterns and drivers of the demersal fish community of Chesapeake Bay. </w:t>
      </w:r>
      <w:r w:rsidRPr="00F34330">
        <w:rPr>
          <w:i/>
          <w:iCs/>
        </w:rPr>
        <w:t>Marine Ecology Progress Series</w:t>
      </w:r>
      <w:r w:rsidRPr="00F34330">
        <w:t xml:space="preserve">, </w:t>
      </w:r>
      <w:r w:rsidRPr="00F34330">
        <w:rPr>
          <w:i/>
          <w:iCs/>
        </w:rPr>
        <w:t>481</w:t>
      </w:r>
      <w:r w:rsidRPr="00F34330">
        <w:t>, 161–180.</w:t>
      </w:r>
    </w:p>
    <w:p w14:paraId="236D3A32" w14:textId="77777777" w:rsidR="00F34330" w:rsidRPr="00F34330" w:rsidRDefault="00F34330" w:rsidP="00F34330">
      <w:pPr>
        <w:pStyle w:val="Bibliography"/>
      </w:pPr>
      <w:r w:rsidRPr="00F34330">
        <w:t xml:space="preserve">Cline, T. J., Schindler, D. E., &amp; Hilborn, R. (2017). Fisheries portfolio diversification and turnover buffer Alaskan fishing communities from abrupt resource and market changes. </w:t>
      </w:r>
      <w:r w:rsidRPr="00F34330">
        <w:rPr>
          <w:i/>
          <w:iCs/>
        </w:rPr>
        <w:t>Nature Communications</w:t>
      </w:r>
      <w:r w:rsidRPr="00F34330">
        <w:t xml:space="preserve">, </w:t>
      </w:r>
      <w:r w:rsidRPr="00F34330">
        <w:rPr>
          <w:i/>
          <w:iCs/>
        </w:rPr>
        <w:t>8</w:t>
      </w:r>
      <w:r w:rsidRPr="00F34330">
        <w:t>(1), 1–7.</w:t>
      </w:r>
    </w:p>
    <w:p w14:paraId="305E674F" w14:textId="77777777" w:rsidR="00F34330" w:rsidRPr="00F34330" w:rsidRDefault="00F34330" w:rsidP="00F34330">
      <w:pPr>
        <w:pStyle w:val="Bibliography"/>
      </w:pPr>
      <w:r w:rsidRPr="00F34330">
        <w:t xml:space="preserve">Commander, C. J., Barnett, L. A., Ward, E. J., Anderson, S. C., &amp; Essington, T. E. (2022). The shadow model: How and why small choices in spatially explicit species distribution models affect predictions. </w:t>
      </w:r>
      <w:r w:rsidRPr="00F34330">
        <w:rPr>
          <w:i/>
          <w:iCs/>
        </w:rPr>
        <w:t>PeerJ</w:t>
      </w:r>
      <w:r w:rsidRPr="00F34330">
        <w:t xml:space="preserve">, </w:t>
      </w:r>
      <w:r w:rsidRPr="00F34330">
        <w:rPr>
          <w:i/>
          <w:iCs/>
        </w:rPr>
        <w:t>10</w:t>
      </w:r>
      <w:r w:rsidRPr="00F34330">
        <w:t>, e12783.</w:t>
      </w:r>
    </w:p>
    <w:p w14:paraId="30ADFEB1" w14:textId="77777777" w:rsidR="00F34330" w:rsidRPr="00F34330" w:rsidRDefault="00F34330" w:rsidP="00F34330">
      <w:pPr>
        <w:pStyle w:val="Bibliography"/>
      </w:pPr>
      <w:r w:rsidRPr="00F34330">
        <w:t xml:space="preserve">Cressie, N., &amp; Huang, H.-C. (1999). Classes of nonseparable, spatio-temporal stationary covariance functions. </w:t>
      </w:r>
      <w:r w:rsidRPr="00F34330">
        <w:rPr>
          <w:i/>
          <w:iCs/>
        </w:rPr>
        <w:t>Journal of the American Statistical Association</w:t>
      </w:r>
      <w:r w:rsidRPr="00F34330">
        <w:t>, 1330–1340.</w:t>
      </w:r>
    </w:p>
    <w:p w14:paraId="1E10A099" w14:textId="77777777" w:rsidR="00F34330" w:rsidRPr="00F34330" w:rsidRDefault="00F34330" w:rsidP="00F34330">
      <w:pPr>
        <w:pStyle w:val="Bibliography"/>
      </w:pPr>
      <w:r w:rsidRPr="00F34330">
        <w:t xml:space="preserve">Del Río, M., Pretzsch, H., Ruíz-Peinado, R., Ampoorter, E., Annighöfer, P., Barbeito, I., Bielak, K., Brazaitis, G., Coll, L., Drössler, L., &amp; others. (2017). Species interactions increase the temporal stability of community productivity in Pinus sylvestris–Fagus sylvatica mixtures across Europe. </w:t>
      </w:r>
      <w:r w:rsidRPr="00F34330">
        <w:rPr>
          <w:i/>
          <w:iCs/>
        </w:rPr>
        <w:t>Journal of Ecology</w:t>
      </w:r>
      <w:r w:rsidRPr="00F34330">
        <w:t xml:space="preserve">, </w:t>
      </w:r>
      <w:r w:rsidRPr="00F34330">
        <w:rPr>
          <w:i/>
          <w:iCs/>
        </w:rPr>
        <w:t>105</w:t>
      </w:r>
      <w:r w:rsidRPr="00F34330">
        <w:t>(4), 1032–1043.</w:t>
      </w:r>
    </w:p>
    <w:p w14:paraId="7EEDCE51" w14:textId="77777777" w:rsidR="00F34330" w:rsidRPr="00F34330" w:rsidRDefault="00F34330" w:rsidP="00F34330">
      <w:pPr>
        <w:pStyle w:val="Bibliography"/>
      </w:pPr>
      <w:r w:rsidRPr="00F34330">
        <w:t xml:space="preserve">Doak, D. F., Bigger, D., Harding, E., Marvier, M., O’malley, R., &amp; Thomson, D. (1998). The statistical inevitability of stability-diversity relationships in community ecology. </w:t>
      </w:r>
      <w:r w:rsidRPr="00F34330">
        <w:rPr>
          <w:i/>
          <w:iCs/>
        </w:rPr>
        <w:t>The American Naturalist</w:t>
      </w:r>
      <w:r w:rsidRPr="00F34330">
        <w:t xml:space="preserve">, </w:t>
      </w:r>
      <w:r w:rsidRPr="00F34330">
        <w:rPr>
          <w:i/>
          <w:iCs/>
        </w:rPr>
        <w:t>151</w:t>
      </w:r>
      <w:r w:rsidRPr="00F34330">
        <w:t>(3), 264–276.</w:t>
      </w:r>
    </w:p>
    <w:p w14:paraId="0410F73C" w14:textId="77777777" w:rsidR="00F34330" w:rsidRPr="00F34330" w:rsidRDefault="00F34330" w:rsidP="00F34330">
      <w:pPr>
        <w:pStyle w:val="Bibliography"/>
      </w:pPr>
      <w:r w:rsidRPr="00F34330">
        <w:t xml:space="preserve">Fabrizio, M. C., Nepal, V., &amp; Tuckey, T. D. (2021). Invasive blue catfish in the Chesapeake Bay region: A case study of competing management objectives. </w:t>
      </w:r>
      <w:r w:rsidRPr="00F34330">
        <w:rPr>
          <w:i/>
          <w:iCs/>
        </w:rPr>
        <w:t>North American Journal of Fisheries Management</w:t>
      </w:r>
      <w:r w:rsidRPr="00F34330">
        <w:t xml:space="preserve">, </w:t>
      </w:r>
      <w:r w:rsidRPr="00F34330">
        <w:rPr>
          <w:i/>
          <w:iCs/>
        </w:rPr>
        <w:t>41</w:t>
      </w:r>
      <w:r w:rsidRPr="00F34330">
        <w:t>, S156–S166.</w:t>
      </w:r>
    </w:p>
    <w:p w14:paraId="19E96B60" w14:textId="77777777" w:rsidR="00F34330" w:rsidRPr="00F34330" w:rsidRDefault="00F34330" w:rsidP="00F34330">
      <w:pPr>
        <w:pStyle w:val="Bibliography"/>
      </w:pPr>
      <w:r w:rsidRPr="00F34330">
        <w:t xml:space="preserve">Gillingham, L. (2024). </w:t>
      </w:r>
      <w:r w:rsidRPr="00F34330">
        <w:rPr>
          <w:i/>
          <w:iCs/>
        </w:rPr>
        <w:t>RE: Questions about Atlantic croaker catch limits prior to 2021?</w:t>
      </w:r>
      <w:r w:rsidRPr="00F34330">
        <w:t xml:space="preserve"> [Personal communication].</w:t>
      </w:r>
    </w:p>
    <w:p w14:paraId="2AC90CA8" w14:textId="77777777" w:rsidR="00F34330" w:rsidRPr="00F34330" w:rsidRDefault="00F34330" w:rsidP="00F34330">
      <w:pPr>
        <w:pStyle w:val="Bibliography"/>
      </w:pPr>
      <w:r w:rsidRPr="00F34330">
        <w:lastRenderedPageBreak/>
        <w:t>Senate Joint Resolution 4, (2021).</w:t>
      </w:r>
    </w:p>
    <w:p w14:paraId="7DF74725" w14:textId="77777777" w:rsidR="00F34330" w:rsidRPr="00F34330" w:rsidRDefault="00F34330" w:rsidP="00F34330">
      <w:pPr>
        <w:pStyle w:val="Bibliography"/>
      </w:pPr>
      <w:r w:rsidRPr="00F34330">
        <w:t xml:space="preserve">Harding, L. W., Mallonee, M. E., Perry, E. S., Miller, W. D., Adolf, J. E., Gallegos, C. L., &amp; Paerl, H. W. (2019). Long-term trends, current status, and transitions of water quality in Chesapeake Bay. </w:t>
      </w:r>
      <w:r w:rsidRPr="00F34330">
        <w:rPr>
          <w:i/>
          <w:iCs/>
        </w:rPr>
        <w:t>Scientific Reports</w:t>
      </w:r>
      <w:r w:rsidRPr="00F34330">
        <w:t xml:space="preserve">, </w:t>
      </w:r>
      <w:r w:rsidRPr="00F34330">
        <w:rPr>
          <w:i/>
          <w:iCs/>
        </w:rPr>
        <w:t>9</w:t>
      </w:r>
      <w:r w:rsidRPr="00F34330">
        <w:t>(1), 1–19.</w:t>
      </w:r>
    </w:p>
    <w:p w14:paraId="1271468A" w14:textId="77777777" w:rsidR="00F34330" w:rsidRPr="00F34330" w:rsidRDefault="00F34330" w:rsidP="00F34330">
      <w:pPr>
        <w:pStyle w:val="Bibliography"/>
      </w:pPr>
      <w:r w:rsidRPr="00F34330">
        <w:t xml:space="preserve">Hilborn, R., Maguire, J.-J., Parma, A. M., &amp; Rosenberg, A. A. (2001). The precautionary approach and risk management: Can they increase the probability of successes in fishery management? </w:t>
      </w:r>
      <w:r w:rsidRPr="00F34330">
        <w:rPr>
          <w:i/>
          <w:iCs/>
        </w:rPr>
        <w:t>Canadian Journal of Fisheries and Aquatic Sciences</w:t>
      </w:r>
      <w:r w:rsidRPr="00F34330">
        <w:t xml:space="preserve">, </w:t>
      </w:r>
      <w:r w:rsidRPr="00F34330">
        <w:rPr>
          <w:i/>
          <w:iCs/>
        </w:rPr>
        <w:t>58</w:t>
      </w:r>
      <w:r w:rsidRPr="00F34330">
        <w:t>(1), 99–107.</w:t>
      </w:r>
    </w:p>
    <w:p w14:paraId="1EABC56C" w14:textId="77777777" w:rsidR="00F34330" w:rsidRPr="00F34330" w:rsidRDefault="00F34330" w:rsidP="00F34330">
      <w:pPr>
        <w:pStyle w:val="Bibliography"/>
      </w:pPr>
      <w:r w:rsidRPr="00F34330">
        <w:t xml:space="preserve">Hilborn, R., Quinn, T. P., Schindler, D. E., &amp; Rogers, D. E. (2003). Biocomplexity and fisheries sustainability. </w:t>
      </w:r>
      <w:r w:rsidRPr="00F34330">
        <w:rPr>
          <w:i/>
          <w:iCs/>
        </w:rPr>
        <w:t>Proceedings of the National Academy of Sciences</w:t>
      </w:r>
      <w:r w:rsidRPr="00F34330">
        <w:t xml:space="preserve">, </w:t>
      </w:r>
      <w:r w:rsidRPr="00F34330">
        <w:rPr>
          <w:i/>
          <w:iCs/>
        </w:rPr>
        <w:t>100</w:t>
      </w:r>
      <w:r w:rsidRPr="00F34330">
        <w:t>(11), 6564–6568.</w:t>
      </w:r>
    </w:p>
    <w:p w14:paraId="3EC176EF" w14:textId="77777777" w:rsidR="00F34330" w:rsidRPr="00F34330" w:rsidRDefault="00F34330" w:rsidP="00F34330">
      <w:pPr>
        <w:pStyle w:val="Bibliography"/>
      </w:pPr>
      <w:r w:rsidRPr="00F34330">
        <w:t xml:space="preserve">Kasperski, S., &amp; Holland, D. S. (2013). Income diversification and risk for fishermen. </w:t>
      </w:r>
      <w:r w:rsidRPr="00F34330">
        <w:rPr>
          <w:i/>
          <w:iCs/>
        </w:rPr>
        <w:t>Proceedings of the National Academy of Sciences</w:t>
      </w:r>
      <w:r w:rsidRPr="00F34330">
        <w:t xml:space="preserve">, </w:t>
      </w:r>
      <w:r w:rsidRPr="00F34330">
        <w:rPr>
          <w:i/>
          <w:iCs/>
        </w:rPr>
        <w:t>110</w:t>
      </w:r>
      <w:r w:rsidRPr="00F34330">
        <w:t>(6), 2076–2081.</w:t>
      </w:r>
    </w:p>
    <w:p w14:paraId="1EFC793B" w14:textId="77777777" w:rsidR="00F34330" w:rsidRPr="00F34330" w:rsidRDefault="00F34330" w:rsidP="00F34330">
      <w:pPr>
        <w:pStyle w:val="Bibliography"/>
      </w:pPr>
      <w:r w:rsidRPr="00F34330">
        <w:t xml:space="preserve">Kirkley, J. (1997). </w:t>
      </w:r>
      <w:r w:rsidRPr="00F34330">
        <w:rPr>
          <w:i/>
          <w:iCs/>
        </w:rPr>
        <w:t>Virginia’s commercial fishing industry: Its economic performance and contributions</w:t>
      </w:r>
      <w:r w:rsidRPr="00F34330">
        <w:t>.</w:t>
      </w:r>
    </w:p>
    <w:p w14:paraId="56C38E12" w14:textId="1616DA82" w:rsidR="00F34330" w:rsidRPr="00F34330" w:rsidDel="0068233E" w:rsidRDefault="00F34330" w:rsidP="00F34330">
      <w:pPr>
        <w:pStyle w:val="Bibliography"/>
        <w:rPr>
          <w:del w:id="737" w:author="Sean Hardison" w:date="2024-05-22T12:54:00Z" w16du:dateUtc="2024-05-22T18:54:00Z"/>
        </w:rPr>
      </w:pPr>
      <w:del w:id="738" w:author="Sean Hardison" w:date="2024-05-22T12:54:00Z" w16du:dateUtc="2024-05-22T18:54:00Z">
        <w:r w:rsidRPr="00F34330" w:rsidDel="0068233E">
          <w:delText xml:space="preserve">Kristensen, K., Nielsen, A., Berg, C. W., Skaug, H., &amp; Bell, B. (2015). TMB: automatic differentiation and Laplace approximation. </w:delText>
        </w:r>
        <w:r w:rsidRPr="00F34330" w:rsidDel="0068233E">
          <w:rPr>
            <w:i/>
            <w:iCs/>
          </w:rPr>
          <w:delText>arXiv Preprint arXiv:1509.00660</w:delText>
        </w:r>
        <w:r w:rsidRPr="00F34330" w:rsidDel="0068233E">
          <w:delText>.</w:delText>
        </w:r>
      </w:del>
    </w:p>
    <w:p w14:paraId="272E26E0" w14:textId="77777777" w:rsidR="00F34330" w:rsidRPr="00F34330" w:rsidRDefault="00F34330" w:rsidP="00F34330">
      <w:pPr>
        <w:pStyle w:val="Bibliography"/>
      </w:pPr>
      <w:r w:rsidRPr="00F34330">
        <w:t xml:space="preserve">Lamy, T., Wang, S., Renard, D., Lafferty, K. D., Reed, D. C., &amp; Miller, R. J. (2019). Species insurance trumps spatial insurance in stabilizing biomass of a marine macroalgal metacommunity. </w:t>
      </w:r>
      <w:r w:rsidRPr="00F34330">
        <w:rPr>
          <w:i/>
          <w:iCs/>
        </w:rPr>
        <w:t>Ecology</w:t>
      </w:r>
      <w:r w:rsidRPr="00F34330">
        <w:t xml:space="preserve">, </w:t>
      </w:r>
      <w:r w:rsidRPr="00F34330">
        <w:rPr>
          <w:i/>
          <w:iCs/>
        </w:rPr>
        <w:t>100</w:t>
      </w:r>
      <w:r w:rsidRPr="00F34330">
        <w:t>(7), e02719.</w:t>
      </w:r>
    </w:p>
    <w:p w14:paraId="30962D27" w14:textId="77777777" w:rsidR="00F34330" w:rsidRPr="00F34330" w:rsidRDefault="00F34330" w:rsidP="00F34330">
      <w:pPr>
        <w:pStyle w:val="Bibliography"/>
      </w:pPr>
      <w:r w:rsidRPr="00F34330">
        <w:t xml:space="preserve">Latour, R. J. (2023). </w:t>
      </w:r>
      <w:r w:rsidRPr="00F34330">
        <w:rPr>
          <w:i/>
          <w:iCs/>
        </w:rPr>
        <w:t>Question about commercial fishing effort in the Bay</w:t>
      </w:r>
      <w:r w:rsidRPr="00F34330">
        <w:t xml:space="preserve"> [Personal communication].</w:t>
      </w:r>
    </w:p>
    <w:p w14:paraId="0C4EF97A" w14:textId="77777777" w:rsidR="00F34330" w:rsidRPr="00F34330" w:rsidRDefault="00F34330" w:rsidP="00F34330">
      <w:pPr>
        <w:pStyle w:val="Bibliography"/>
      </w:pPr>
      <w:r w:rsidRPr="00F34330">
        <w:t xml:space="preserve">Latour, R. J., Brush, M. J., &amp; Bonzek, C. F. (2003). Toward ecosystem-based fisheries management: Strategies for multispecies modeling and associated data requirements. </w:t>
      </w:r>
      <w:r w:rsidRPr="00F34330">
        <w:rPr>
          <w:i/>
          <w:iCs/>
        </w:rPr>
        <w:t>Fisheries</w:t>
      </w:r>
      <w:r w:rsidRPr="00F34330">
        <w:t xml:space="preserve">, </w:t>
      </w:r>
      <w:r w:rsidRPr="00F34330">
        <w:rPr>
          <w:i/>
          <w:iCs/>
        </w:rPr>
        <w:t>28</w:t>
      </w:r>
      <w:r w:rsidRPr="00F34330">
        <w:t>(9), 10–22.</w:t>
      </w:r>
    </w:p>
    <w:p w14:paraId="4CC57BA9" w14:textId="77777777" w:rsidR="00F34330" w:rsidRPr="00F34330" w:rsidRDefault="00F34330" w:rsidP="00F34330">
      <w:pPr>
        <w:pStyle w:val="Bibliography"/>
      </w:pPr>
      <w:r w:rsidRPr="00F34330">
        <w:lastRenderedPageBreak/>
        <w:t xml:space="preserve">Lefcheck, J. S. (2016). piecewiseSEM: Piecewise structural equation modelling in r for ecology, evolution, and systematics. </w:t>
      </w:r>
      <w:r w:rsidRPr="00F34330">
        <w:rPr>
          <w:i/>
          <w:iCs/>
        </w:rPr>
        <w:t>Methods in Ecology and Evolution</w:t>
      </w:r>
      <w:r w:rsidRPr="00F34330">
        <w:t xml:space="preserve">, </w:t>
      </w:r>
      <w:r w:rsidRPr="00F34330">
        <w:rPr>
          <w:i/>
          <w:iCs/>
        </w:rPr>
        <w:t>7</w:t>
      </w:r>
      <w:r w:rsidRPr="00F34330">
        <w:t>(5), 573–579.</w:t>
      </w:r>
    </w:p>
    <w:p w14:paraId="4F25E107" w14:textId="77777777" w:rsidR="00F34330" w:rsidRPr="00F34330" w:rsidRDefault="00F34330" w:rsidP="00F34330">
      <w:pPr>
        <w:pStyle w:val="Bibliography"/>
      </w:pPr>
      <w:r w:rsidRPr="00F34330">
        <w:t xml:space="preserve">Lefcheck, J. S., Buchheister, A., Laumann, K. M., Stratton, M. A., Sobocinski, K. L., Chak, S. T., Clardy, T. R., Reynolds, P. L., Latour, R. J., &amp; Duffy, J. E. (2014). Dimensions of biodiversity in Chesapeake Bay demersal fishes: Patterns and drivers through space and time. </w:t>
      </w:r>
      <w:r w:rsidRPr="00F34330">
        <w:rPr>
          <w:i/>
          <w:iCs/>
        </w:rPr>
        <w:t>Ecosphere</w:t>
      </w:r>
      <w:r w:rsidRPr="00F34330">
        <w:t xml:space="preserve">, </w:t>
      </w:r>
      <w:r w:rsidRPr="00F34330">
        <w:rPr>
          <w:i/>
          <w:iCs/>
        </w:rPr>
        <w:t>5</w:t>
      </w:r>
      <w:r w:rsidRPr="00F34330">
        <w:t>(2), 1–48.</w:t>
      </w:r>
    </w:p>
    <w:p w14:paraId="7B36B330" w14:textId="77777777" w:rsidR="00F34330" w:rsidRPr="00F34330" w:rsidRDefault="00F34330" w:rsidP="00F34330">
      <w:pPr>
        <w:pStyle w:val="Bibliography"/>
      </w:pPr>
      <w:r w:rsidRPr="00F34330">
        <w:t xml:space="preserve">Levin, S., Xepapadeas, T., Crépin, A.-S., Norberg, J., De Zeeuw, A., Folke, C., Hughes, T., Arrow, K., Barrett, S., Daily, G., &amp; others. (2013). Social-ecological systems as complex adaptive systems: Modeling and policy implications. </w:t>
      </w:r>
      <w:r w:rsidRPr="00F34330">
        <w:rPr>
          <w:i/>
          <w:iCs/>
        </w:rPr>
        <w:t>Environment and Development Economics</w:t>
      </w:r>
      <w:r w:rsidRPr="00F34330">
        <w:t xml:space="preserve">, </w:t>
      </w:r>
      <w:r w:rsidRPr="00F34330">
        <w:rPr>
          <w:i/>
          <w:iCs/>
        </w:rPr>
        <w:t>18</w:t>
      </w:r>
      <w:r w:rsidRPr="00F34330">
        <w:t>(2), 111–132.</w:t>
      </w:r>
    </w:p>
    <w:p w14:paraId="7C853CFB" w14:textId="724166E8" w:rsidR="00F34330" w:rsidRPr="00F34330" w:rsidDel="0068233E" w:rsidRDefault="00F34330" w:rsidP="00F34330">
      <w:pPr>
        <w:pStyle w:val="Bibliography"/>
        <w:rPr>
          <w:del w:id="739" w:author="Sean Hardison" w:date="2024-05-22T12:53:00Z" w16du:dateUtc="2024-05-22T18:53:00Z"/>
        </w:rPr>
      </w:pPr>
      <w:del w:id="740" w:author="Sean Hardison" w:date="2024-05-22T12:53:00Z" w16du:dateUtc="2024-05-22T18:53:00Z">
        <w:r w:rsidRPr="00F34330" w:rsidDel="0068233E">
          <w:delText xml:space="preserve">Lindgren, F., &amp; Rue, H. (2015). Bayesian spatial modelling with R-INLA. </w:delText>
        </w:r>
        <w:r w:rsidRPr="00F34330" w:rsidDel="0068233E">
          <w:rPr>
            <w:i/>
            <w:iCs/>
          </w:rPr>
          <w:delText>Journal of Statistical Software</w:delText>
        </w:r>
        <w:r w:rsidRPr="00F34330" w:rsidDel="0068233E">
          <w:delText xml:space="preserve">, </w:delText>
        </w:r>
        <w:r w:rsidRPr="00F34330" w:rsidDel="0068233E">
          <w:rPr>
            <w:i/>
            <w:iCs/>
          </w:rPr>
          <w:delText>63</w:delText>
        </w:r>
        <w:r w:rsidRPr="00F34330" w:rsidDel="0068233E">
          <w:delText>(19).</w:delText>
        </w:r>
      </w:del>
    </w:p>
    <w:p w14:paraId="1E8175D4" w14:textId="77777777" w:rsidR="00F34330" w:rsidRPr="00F34330" w:rsidRDefault="00F34330" w:rsidP="00F34330">
      <w:pPr>
        <w:pStyle w:val="Bibliography"/>
      </w:pPr>
      <w:r w:rsidRPr="00F34330">
        <w:t xml:space="preserve">Lindgren, F., Rue, H., &amp; Lindström, J. (2011). An explicit link between Gaussian fields and Gaussian Markov random fields: The stochastic partial differential equation approach. </w:t>
      </w:r>
      <w:r w:rsidRPr="00F34330">
        <w:rPr>
          <w:i/>
          <w:iCs/>
        </w:rPr>
        <w:t>Journal of the Royal Statistical Society Series B: Statistical Methodology</w:t>
      </w:r>
      <w:r w:rsidRPr="00F34330">
        <w:t xml:space="preserve">, </w:t>
      </w:r>
      <w:r w:rsidRPr="00F34330">
        <w:rPr>
          <w:i/>
          <w:iCs/>
        </w:rPr>
        <w:t>73</w:t>
      </w:r>
      <w:r w:rsidRPr="00F34330">
        <w:t>(4), 423–498.</w:t>
      </w:r>
    </w:p>
    <w:p w14:paraId="6791F73E" w14:textId="77777777" w:rsidR="00F34330" w:rsidRPr="00F34330" w:rsidRDefault="00F34330" w:rsidP="00F34330">
      <w:pPr>
        <w:pStyle w:val="Bibliography"/>
      </w:pPr>
      <w:r w:rsidRPr="00F34330">
        <w:t xml:space="preserve">Link, J. S. (2018). System-level optimal yield: Increased value, less risk, improved stability, and better fisheries. </w:t>
      </w:r>
      <w:r w:rsidRPr="00F34330">
        <w:rPr>
          <w:i/>
          <w:iCs/>
        </w:rPr>
        <w:t>Canadian Journal of Fisheries and Aquatic Sciences</w:t>
      </w:r>
      <w:r w:rsidRPr="00F34330">
        <w:t xml:space="preserve">, </w:t>
      </w:r>
      <w:r w:rsidRPr="00F34330">
        <w:rPr>
          <w:i/>
          <w:iCs/>
        </w:rPr>
        <w:t>75</w:t>
      </w:r>
      <w:r w:rsidRPr="00F34330">
        <w:t>(1), 1–16.</w:t>
      </w:r>
    </w:p>
    <w:p w14:paraId="65C6EC53" w14:textId="77777777" w:rsidR="00F34330" w:rsidRPr="00F34330" w:rsidRDefault="00F34330" w:rsidP="00F34330">
      <w:pPr>
        <w:pStyle w:val="Bibliography"/>
      </w:pPr>
      <w:r w:rsidRPr="00F34330">
        <w:t>Blue Catfish Processing, Flash Freezing, and Infrastructure Grant Program, HB 1664, 2023 (2023).</w:t>
      </w:r>
    </w:p>
    <w:p w14:paraId="1B650E16" w14:textId="77777777" w:rsidR="00F34330" w:rsidRPr="00F34330" w:rsidRDefault="00F34330" w:rsidP="00F34330">
      <w:pPr>
        <w:pStyle w:val="Bibliography"/>
      </w:pPr>
      <w:r w:rsidRPr="00F34330">
        <w:t xml:space="preserve">Mikkelson, G. M., McGill, B. J., Beaulieu, S., &amp; Beukema, P. L. (2011). Multiple links between species diversity and temporal stability in bird communities across North America. </w:t>
      </w:r>
      <w:r w:rsidRPr="00F34330">
        <w:rPr>
          <w:i/>
          <w:iCs/>
        </w:rPr>
        <w:t>Evolutionary Ecology Research</w:t>
      </w:r>
      <w:r w:rsidRPr="00F34330">
        <w:t xml:space="preserve">, </w:t>
      </w:r>
      <w:r w:rsidRPr="00F34330">
        <w:rPr>
          <w:i/>
          <w:iCs/>
        </w:rPr>
        <w:t>13</w:t>
      </w:r>
      <w:r w:rsidRPr="00F34330">
        <w:t>(4), 361–372.</w:t>
      </w:r>
    </w:p>
    <w:p w14:paraId="0EDA24FB" w14:textId="77777777" w:rsidR="00F34330" w:rsidRPr="00F34330" w:rsidRDefault="00F34330" w:rsidP="00F34330">
      <w:pPr>
        <w:pStyle w:val="Bibliography"/>
      </w:pPr>
      <w:r w:rsidRPr="00F34330">
        <w:lastRenderedPageBreak/>
        <w:t xml:space="preserve">Moore, J. W., Connors, B. M., &amp; Hodgson, E. E. (2021). Conservation risks and portfolio effects in mixed-stock fisheries. </w:t>
      </w:r>
      <w:r w:rsidRPr="00F34330">
        <w:rPr>
          <w:i/>
          <w:iCs/>
        </w:rPr>
        <w:t>Fish and Fisheries</w:t>
      </w:r>
      <w:r w:rsidRPr="00F34330">
        <w:t xml:space="preserve">, </w:t>
      </w:r>
      <w:r w:rsidRPr="00F34330">
        <w:rPr>
          <w:i/>
          <w:iCs/>
        </w:rPr>
        <w:t>22</w:t>
      </w:r>
      <w:r w:rsidRPr="00F34330">
        <w:t>(5), 1024–1040.</w:t>
      </w:r>
    </w:p>
    <w:p w14:paraId="61C9737E" w14:textId="77777777" w:rsidR="00F34330" w:rsidRPr="00F34330" w:rsidRDefault="00F34330" w:rsidP="00F34330">
      <w:pPr>
        <w:pStyle w:val="Bibliography"/>
      </w:pPr>
      <w:r w:rsidRPr="00F34330">
        <w:t xml:space="preserve">Murdy, E. O., &amp; Musick, J. A. (2013). </w:t>
      </w:r>
      <w:r w:rsidRPr="00F34330">
        <w:rPr>
          <w:i/>
          <w:iCs/>
        </w:rPr>
        <w:t>Field guide to fishes of the Chesapeake Bay</w:t>
      </w:r>
      <w:r w:rsidRPr="00F34330">
        <w:t>. JHU Press.</w:t>
      </w:r>
    </w:p>
    <w:p w14:paraId="08609F77" w14:textId="77777777" w:rsidR="00F34330" w:rsidRPr="00F34330" w:rsidRDefault="00F34330" w:rsidP="00F34330">
      <w:pPr>
        <w:pStyle w:val="Bibliography"/>
      </w:pPr>
      <w:r w:rsidRPr="00F34330">
        <w:t xml:space="preserve">Nesbitt, H. K., &amp; Moore, J. W. (2016). Species and population diversity in Pacific salmon fisheries underpin indigenous food security. </w:t>
      </w:r>
      <w:r w:rsidRPr="00F34330">
        <w:rPr>
          <w:i/>
          <w:iCs/>
        </w:rPr>
        <w:t>Journal of Applied Ecology</w:t>
      </w:r>
      <w:r w:rsidRPr="00F34330">
        <w:t xml:space="preserve">, </w:t>
      </w:r>
      <w:r w:rsidRPr="00F34330">
        <w:rPr>
          <w:i/>
          <w:iCs/>
        </w:rPr>
        <w:t>53</w:t>
      </w:r>
      <w:r w:rsidRPr="00F34330">
        <w:t>(5), 1489–1499.</w:t>
      </w:r>
    </w:p>
    <w:p w14:paraId="7DD240EA" w14:textId="77777777" w:rsidR="00F34330" w:rsidRPr="00F34330" w:rsidRDefault="00F34330" w:rsidP="00F34330">
      <w:pPr>
        <w:pStyle w:val="Bibliography"/>
      </w:pPr>
      <w:r w:rsidRPr="00F34330">
        <w:t xml:space="preserve">Oken, K. L., Holland, D. S., &amp; Punt, A. E. (2021). The effects of population synchrony, life history, and access constraints on benefits from fishing portfolios. </w:t>
      </w:r>
      <w:r w:rsidRPr="00F34330">
        <w:rPr>
          <w:i/>
          <w:iCs/>
        </w:rPr>
        <w:t>Ecological Applications</w:t>
      </w:r>
      <w:r w:rsidRPr="00F34330">
        <w:t xml:space="preserve">, </w:t>
      </w:r>
      <w:r w:rsidRPr="00F34330">
        <w:rPr>
          <w:i/>
          <w:iCs/>
        </w:rPr>
        <w:t>31</w:t>
      </w:r>
      <w:r w:rsidRPr="00F34330">
        <w:t>(4), e2307.</w:t>
      </w:r>
    </w:p>
    <w:p w14:paraId="0611430D" w14:textId="77777777" w:rsidR="00F34330" w:rsidRPr="00F34330" w:rsidRDefault="00F34330" w:rsidP="00F34330">
      <w:pPr>
        <w:pStyle w:val="Bibliography"/>
      </w:pPr>
      <w:r w:rsidRPr="00F34330">
        <w:t xml:space="preserve">Pedersen, E. J., Miller, D. L., Simpson, G. L., &amp; Ross, N. (2019). Hierarchical generalized additive models in ecology: An introduction with mgcv. </w:t>
      </w:r>
      <w:r w:rsidRPr="00F34330">
        <w:rPr>
          <w:i/>
          <w:iCs/>
        </w:rPr>
        <w:t>PeerJ</w:t>
      </w:r>
      <w:r w:rsidRPr="00F34330">
        <w:t xml:space="preserve">, </w:t>
      </w:r>
      <w:r w:rsidRPr="00F34330">
        <w:rPr>
          <w:i/>
          <w:iCs/>
        </w:rPr>
        <w:t>7</w:t>
      </w:r>
      <w:r w:rsidRPr="00F34330">
        <w:t>, e6876.</w:t>
      </w:r>
    </w:p>
    <w:p w14:paraId="5F460EBB" w14:textId="77777777" w:rsidR="00F34330" w:rsidRPr="00F34330" w:rsidRDefault="00F34330" w:rsidP="00F34330">
      <w:pPr>
        <w:pStyle w:val="Bibliography"/>
      </w:pPr>
      <w:r w:rsidRPr="00F34330">
        <w:t xml:space="preserve">Pinheiro, J., Bates, D., DebRoy, S., Sarkar, D., Heisterkamp, S., Van Willigen, B., &amp; Maintainer, R. (2017). Package ‘nlme.’ </w:t>
      </w:r>
      <w:r w:rsidRPr="00F34330">
        <w:rPr>
          <w:i/>
          <w:iCs/>
        </w:rPr>
        <w:t>Linear and Nonlinear Mixed Effects Models, Version</w:t>
      </w:r>
      <w:r w:rsidRPr="00F34330">
        <w:t xml:space="preserve">, </w:t>
      </w:r>
      <w:r w:rsidRPr="00F34330">
        <w:rPr>
          <w:i/>
          <w:iCs/>
        </w:rPr>
        <w:t>3</w:t>
      </w:r>
      <w:r w:rsidRPr="00F34330">
        <w:t>(1), 274.</w:t>
      </w:r>
    </w:p>
    <w:p w14:paraId="1DB000F0" w14:textId="77777777" w:rsidR="00F34330" w:rsidRPr="00F34330" w:rsidRDefault="00F34330" w:rsidP="00F34330">
      <w:pPr>
        <w:pStyle w:val="Bibliography"/>
      </w:pPr>
      <w:r w:rsidRPr="00F34330">
        <w:t xml:space="preserve">Sanchirico, J. N., Smith, M. D., &amp; Lipton, D. W. (2008). An empirical approach to ecosystem-based fishery management. </w:t>
      </w:r>
      <w:r w:rsidRPr="00F34330">
        <w:rPr>
          <w:i/>
          <w:iCs/>
        </w:rPr>
        <w:t>Ecological Economics</w:t>
      </w:r>
      <w:r w:rsidRPr="00F34330">
        <w:t xml:space="preserve">, </w:t>
      </w:r>
      <w:r w:rsidRPr="00F34330">
        <w:rPr>
          <w:i/>
          <w:iCs/>
        </w:rPr>
        <w:t>64</w:t>
      </w:r>
      <w:r w:rsidRPr="00F34330">
        <w:t>(3), 586–596.</w:t>
      </w:r>
    </w:p>
    <w:p w14:paraId="0420CB56" w14:textId="77777777" w:rsidR="00F34330" w:rsidRPr="00F34330" w:rsidRDefault="00F34330" w:rsidP="00F34330">
      <w:pPr>
        <w:pStyle w:val="Bibliography"/>
      </w:pPr>
      <w:r w:rsidRPr="00F34330">
        <w:t xml:space="preserve">Scheld, A. M., Bilkovic, D. M., &amp; Havens, K. J. (2021). Evaluating optimal removal of derelict blue crab pots in Virginia, US. </w:t>
      </w:r>
      <w:r w:rsidRPr="00F34330">
        <w:rPr>
          <w:i/>
          <w:iCs/>
        </w:rPr>
        <w:t>Ocean &amp; Coastal Management</w:t>
      </w:r>
      <w:r w:rsidRPr="00F34330">
        <w:t xml:space="preserve">, </w:t>
      </w:r>
      <w:r w:rsidRPr="00F34330">
        <w:rPr>
          <w:i/>
          <w:iCs/>
        </w:rPr>
        <w:t>211</w:t>
      </w:r>
      <w:r w:rsidRPr="00F34330">
        <w:t>, 105735.</w:t>
      </w:r>
    </w:p>
    <w:p w14:paraId="7925550A" w14:textId="77777777" w:rsidR="00F34330" w:rsidRPr="00F34330" w:rsidRDefault="00F34330" w:rsidP="00F34330">
      <w:pPr>
        <w:pStyle w:val="Bibliography"/>
      </w:pPr>
      <w:r w:rsidRPr="00F34330">
        <w:t xml:space="preserve">Schindler, D. E., Armstrong, J. B., &amp; Reed, T. E. (2015). The portfolio concept in ecology and evolution. </w:t>
      </w:r>
      <w:r w:rsidRPr="00F34330">
        <w:rPr>
          <w:i/>
          <w:iCs/>
        </w:rPr>
        <w:t>Frontiers in Ecology and the Environment</w:t>
      </w:r>
      <w:r w:rsidRPr="00F34330">
        <w:t xml:space="preserve">, </w:t>
      </w:r>
      <w:r w:rsidRPr="00F34330">
        <w:rPr>
          <w:i/>
          <w:iCs/>
        </w:rPr>
        <w:t>13</w:t>
      </w:r>
      <w:r w:rsidRPr="00F34330">
        <w:t>(5), 257–263.</w:t>
      </w:r>
    </w:p>
    <w:p w14:paraId="283C66AE" w14:textId="77777777" w:rsidR="00F34330" w:rsidRPr="00F34330" w:rsidRDefault="00F34330" w:rsidP="00F34330">
      <w:pPr>
        <w:pStyle w:val="Bibliography"/>
      </w:pPr>
      <w:r w:rsidRPr="00F34330">
        <w:t xml:space="preserve">Schindler, D. E., Hilborn, R., Chasco, B., Boatright, C. P., Quinn, T. P., Rogers, L. A., &amp; Webster, M. S. (2010). Population diversity and the portfolio effect in an exploited species. </w:t>
      </w:r>
      <w:r w:rsidRPr="00F34330">
        <w:rPr>
          <w:i/>
          <w:iCs/>
        </w:rPr>
        <w:t>Nature</w:t>
      </w:r>
      <w:r w:rsidRPr="00F34330">
        <w:t xml:space="preserve">, </w:t>
      </w:r>
      <w:r w:rsidRPr="00F34330">
        <w:rPr>
          <w:i/>
          <w:iCs/>
        </w:rPr>
        <w:t>465</w:t>
      </w:r>
      <w:r w:rsidRPr="00F34330">
        <w:t>(7298), 609–612.</w:t>
      </w:r>
    </w:p>
    <w:p w14:paraId="303BF967" w14:textId="77777777" w:rsidR="00F34330" w:rsidRPr="00F34330" w:rsidRDefault="00F34330" w:rsidP="00F34330">
      <w:pPr>
        <w:pStyle w:val="Bibliography"/>
      </w:pPr>
      <w:r w:rsidRPr="00F34330">
        <w:lastRenderedPageBreak/>
        <w:t xml:space="preserve">Schluter, D. (1984). A variance test for detecting species associations, with some example applications. </w:t>
      </w:r>
      <w:r w:rsidRPr="00F34330">
        <w:rPr>
          <w:i/>
          <w:iCs/>
        </w:rPr>
        <w:t>Ecology</w:t>
      </w:r>
      <w:r w:rsidRPr="00F34330">
        <w:t xml:space="preserve">, </w:t>
      </w:r>
      <w:r w:rsidRPr="00F34330">
        <w:rPr>
          <w:i/>
          <w:iCs/>
        </w:rPr>
        <w:t>65</w:t>
      </w:r>
      <w:r w:rsidRPr="00F34330">
        <w:t>(3), 998–1005.</w:t>
      </w:r>
    </w:p>
    <w:p w14:paraId="07DBB63E" w14:textId="77777777" w:rsidR="00F34330" w:rsidRPr="00F34330" w:rsidRDefault="00F34330" w:rsidP="00F34330">
      <w:pPr>
        <w:pStyle w:val="Bibliography"/>
      </w:pPr>
      <w:r w:rsidRPr="00F34330">
        <w:t xml:space="preserve">Schonfeld, A. J., Gartland, J., &amp; Latour, R. J. (2022). Spatial differences in estuarine utilization by seasonally resident species in Mid-Atlantic Bight, USA. </w:t>
      </w:r>
      <w:r w:rsidRPr="00F34330">
        <w:rPr>
          <w:i/>
          <w:iCs/>
        </w:rPr>
        <w:t>Fisheries Oceanography</w:t>
      </w:r>
      <w:r w:rsidRPr="00F34330">
        <w:t xml:space="preserve">, </w:t>
      </w:r>
      <w:r w:rsidRPr="00F34330">
        <w:rPr>
          <w:i/>
          <w:iCs/>
        </w:rPr>
        <w:t>31</w:t>
      </w:r>
      <w:r w:rsidRPr="00F34330">
        <w:t>(6), 615–628.</w:t>
      </w:r>
    </w:p>
    <w:p w14:paraId="12EB297D" w14:textId="77777777" w:rsidR="00F34330" w:rsidRPr="00F34330" w:rsidRDefault="00F34330" w:rsidP="00F34330">
      <w:pPr>
        <w:pStyle w:val="Bibliography"/>
      </w:pPr>
      <w:r w:rsidRPr="00F34330">
        <w:t xml:space="preserve">Sethi, S. A., Reimer, M., &amp; Knapp, G. (2014). Alaskan fishing community revenues and the stabilizing role of fishing portfolios. </w:t>
      </w:r>
      <w:r w:rsidRPr="00F34330">
        <w:rPr>
          <w:i/>
          <w:iCs/>
        </w:rPr>
        <w:t>Marine Policy</w:t>
      </w:r>
      <w:r w:rsidRPr="00F34330">
        <w:t xml:space="preserve">, </w:t>
      </w:r>
      <w:r w:rsidRPr="00F34330">
        <w:rPr>
          <w:i/>
          <w:iCs/>
        </w:rPr>
        <w:t>48</w:t>
      </w:r>
      <w:r w:rsidRPr="00F34330">
        <w:t>, 134–141.</w:t>
      </w:r>
    </w:p>
    <w:p w14:paraId="62A36664" w14:textId="77777777" w:rsidR="00F34330" w:rsidRPr="00F34330" w:rsidRDefault="00F34330" w:rsidP="00F34330">
      <w:pPr>
        <w:pStyle w:val="Bibliography"/>
      </w:pPr>
      <w:r w:rsidRPr="00F34330">
        <w:t xml:space="preserve">Siple, M. C., Essington, T. E., Barnett, L. A., &amp; Scheuerell, M. D. (2020). Limited evidence for sardine and anchovy asynchrony: Re-examining an old story. </w:t>
      </w:r>
      <w:r w:rsidRPr="00F34330">
        <w:rPr>
          <w:i/>
          <w:iCs/>
        </w:rPr>
        <w:t>Proceedings of the Royal Society B</w:t>
      </w:r>
      <w:r w:rsidRPr="00F34330">
        <w:t xml:space="preserve">, </w:t>
      </w:r>
      <w:r w:rsidRPr="00F34330">
        <w:rPr>
          <w:i/>
          <w:iCs/>
        </w:rPr>
        <w:t>287</w:t>
      </w:r>
      <w:r w:rsidRPr="00F34330">
        <w:t>(1922), 20192781.</w:t>
      </w:r>
    </w:p>
    <w:p w14:paraId="319BFD32" w14:textId="77777777" w:rsidR="00F34330" w:rsidRPr="00F34330" w:rsidRDefault="00F34330" w:rsidP="00F34330">
      <w:pPr>
        <w:pStyle w:val="Bibliography"/>
      </w:pPr>
      <w:r w:rsidRPr="00F34330">
        <w:t xml:space="preserve">Thibaut, L. M., &amp; Connolly, S. R. (2013). Understanding diversity–stability relationships: Towards a unified model of portfolio effects. </w:t>
      </w:r>
      <w:r w:rsidRPr="00F34330">
        <w:rPr>
          <w:i/>
          <w:iCs/>
        </w:rPr>
        <w:t>Ecology Letters</w:t>
      </w:r>
      <w:r w:rsidRPr="00F34330">
        <w:t xml:space="preserve">, </w:t>
      </w:r>
      <w:r w:rsidRPr="00F34330">
        <w:rPr>
          <w:i/>
          <w:iCs/>
        </w:rPr>
        <w:t>16</w:t>
      </w:r>
      <w:r w:rsidRPr="00F34330">
        <w:t>(2), 140–150.</w:t>
      </w:r>
    </w:p>
    <w:p w14:paraId="484D2C19" w14:textId="77777777" w:rsidR="00F34330" w:rsidRPr="00F34330" w:rsidRDefault="00F34330" w:rsidP="00F34330">
      <w:pPr>
        <w:pStyle w:val="Bibliography"/>
      </w:pPr>
      <w:r w:rsidRPr="00F34330">
        <w:t xml:space="preserve">Thorson, J. T., Scheuerell, M. D., Olden, J. D., &amp; Schindler, D. E. (2018). Spatial heterogeneity contributes more to portfolio effects than species variability in bottom-associated marine fishes. </w:t>
      </w:r>
      <w:r w:rsidRPr="00F34330">
        <w:rPr>
          <w:i/>
          <w:iCs/>
        </w:rPr>
        <w:t>Proceedings of the Royal Society B</w:t>
      </w:r>
      <w:r w:rsidRPr="00F34330">
        <w:t xml:space="preserve">, </w:t>
      </w:r>
      <w:r w:rsidRPr="00F34330">
        <w:rPr>
          <w:i/>
          <w:iCs/>
        </w:rPr>
        <w:t>285</w:t>
      </w:r>
      <w:r w:rsidRPr="00F34330">
        <w:t>(1888), 20180915.</w:t>
      </w:r>
    </w:p>
    <w:p w14:paraId="53A1991E" w14:textId="77777777" w:rsidR="00F34330" w:rsidRPr="00F34330" w:rsidRDefault="00F34330" w:rsidP="00F34330">
      <w:pPr>
        <w:pStyle w:val="Bibliography"/>
      </w:pPr>
      <w:r w:rsidRPr="00F34330">
        <w:t xml:space="preserve">Tilman, D. (1996). Biodiversity: Population versus ecosystem stability. </w:t>
      </w:r>
      <w:r w:rsidRPr="00F34330">
        <w:rPr>
          <w:i/>
          <w:iCs/>
        </w:rPr>
        <w:t>Ecology</w:t>
      </w:r>
      <w:r w:rsidRPr="00F34330">
        <w:t xml:space="preserve">, </w:t>
      </w:r>
      <w:r w:rsidRPr="00F34330">
        <w:rPr>
          <w:i/>
          <w:iCs/>
        </w:rPr>
        <w:t>77</w:t>
      </w:r>
      <w:r w:rsidRPr="00F34330">
        <w:t>(2), 350–363.</w:t>
      </w:r>
    </w:p>
    <w:p w14:paraId="797BEC29" w14:textId="77777777" w:rsidR="00F34330" w:rsidRPr="00F34330" w:rsidRDefault="00F34330" w:rsidP="00F34330">
      <w:pPr>
        <w:pStyle w:val="Bibliography"/>
      </w:pPr>
      <w:r w:rsidRPr="00F34330">
        <w:t xml:space="preserve">Tilman, D., Lehman, C. L., &amp; Bristow, C. E. (1998). Diversity-stability relationships: Statistical inevitability or ecological consequence? </w:t>
      </w:r>
      <w:r w:rsidRPr="00F34330">
        <w:rPr>
          <w:i/>
          <w:iCs/>
        </w:rPr>
        <w:t>The American Naturalist</w:t>
      </w:r>
      <w:r w:rsidRPr="00F34330">
        <w:t xml:space="preserve">, </w:t>
      </w:r>
      <w:r w:rsidRPr="00F34330">
        <w:rPr>
          <w:i/>
          <w:iCs/>
        </w:rPr>
        <w:t>151</w:t>
      </w:r>
      <w:r w:rsidRPr="00F34330">
        <w:t>(3), 277–282.</w:t>
      </w:r>
    </w:p>
    <w:p w14:paraId="221FE00D" w14:textId="77777777" w:rsidR="00F34330" w:rsidRPr="00F34330" w:rsidRDefault="00F34330" w:rsidP="00F34330">
      <w:pPr>
        <w:pStyle w:val="Bibliography"/>
      </w:pPr>
      <w:r w:rsidRPr="00F34330">
        <w:t xml:space="preserve">Tweedie, M. C. (1984). An index which distinguishes between some important exponential families. </w:t>
      </w:r>
      <w:r w:rsidRPr="00F34330">
        <w:rPr>
          <w:i/>
          <w:iCs/>
        </w:rPr>
        <w:t>Statistics: Applications and New Directions: Proc. Indian Statistical Institute Golden Jubilee International Conference</w:t>
      </w:r>
      <w:r w:rsidRPr="00F34330">
        <w:t xml:space="preserve">, </w:t>
      </w:r>
      <w:r w:rsidRPr="00F34330">
        <w:rPr>
          <w:i/>
          <w:iCs/>
        </w:rPr>
        <w:t>579</w:t>
      </w:r>
      <w:r w:rsidRPr="00F34330">
        <w:t>, 579–604.</w:t>
      </w:r>
    </w:p>
    <w:p w14:paraId="3BE30FA4" w14:textId="77777777" w:rsidR="00F34330" w:rsidRPr="00F34330" w:rsidRDefault="00F34330" w:rsidP="00F34330">
      <w:pPr>
        <w:pStyle w:val="Bibliography"/>
      </w:pPr>
      <w:r w:rsidRPr="00F34330">
        <w:lastRenderedPageBreak/>
        <w:t xml:space="preserve">Wang, S., Lamy, T., Hallett, L. M., &amp; Loreau, M. (2019). Stability and synchrony across ecological hierarchies in heterogeneous metacommunities: Linking theory to data. </w:t>
      </w:r>
      <w:r w:rsidRPr="00F34330">
        <w:rPr>
          <w:i/>
          <w:iCs/>
        </w:rPr>
        <w:t>Ecography</w:t>
      </w:r>
      <w:r w:rsidRPr="00F34330">
        <w:t xml:space="preserve">, </w:t>
      </w:r>
      <w:r w:rsidRPr="00F34330">
        <w:rPr>
          <w:i/>
          <w:iCs/>
        </w:rPr>
        <w:t>42</w:t>
      </w:r>
      <w:r w:rsidRPr="00F34330">
        <w:t>(6), 1200–1211.</w:t>
      </w:r>
    </w:p>
    <w:p w14:paraId="10DBD3E8" w14:textId="77777777" w:rsidR="00F34330" w:rsidRPr="00F34330" w:rsidRDefault="00F34330" w:rsidP="00F34330">
      <w:pPr>
        <w:pStyle w:val="Bibliography"/>
      </w:pPr>
      <w:r w:rsidRPr="00F34330">
        <w:t xml:space="preserve">Wang, S., &amp; Loreau, M. (2016). Biodiversity and ecosystem stability across scales in metacommunities. </w:t>
      </w:r>
      <w:r w:rsidRPr="00F34330">
        <w:rPr>
          <w:i/>
          <w:iCs/>
        </w:rPr>
        <w:t>Ecology Letters</w:t>
      </w:r>
      <w:r w:rsidRPr="00F34330">
        <w:t xml:space="preserve">, </w:t>
      </w:r>
      <w:r w:rsidRPr="00F34330">
        <w:rPr>
          <w:i/>
          <w:iCs/>
        </w:rPr>
        <w:t>19</w:t>
      </w:r>
      <w:r w:rsidRPr="00F34330">
        <w:t>(5), 510–518.</w:t>
      </w:r>
    </w:p>
    <w:p w14:paraId="5C5D3024" w14:textId="77777777" w:rsidR="00F34330" w:rsidRPr="00F34330" w:rsidRDefault="00F34330" w:rsidP="00F34330">
      <w:pPr>
        <w:pStyle w:val="Bibliography"/>
      </w:pPr>
      <w:r w:rsidRPr="00F34330">
        <w:t xml:space="preserve">White, S. B., &amp; Scheld, A. M. (2022). Characterizing Changes in Participation and Diversification in Small-Scale Fisheries of Virginia, USA. </w:t>
      </w:r>
      <w:r w:rsidRPr="00F34330">
        <w:rPr>
          <w:i/>
          <w:iCs/>
        </w:rPr>
        <w:t>Coastal Management</w:t>
      </w:r>
      <w:r w:rsidRPr="00F34330">
        <w:t xml:space="preserve">, </w:t>
      </w:r>
      <w:r w:rsidRPr="00F34330">
        <w:rPr>
          <w:i/>
          <w:iCs/>
        </w:rPr>
        <w:t>50</w:t>
      </w:r>
      <w:r w:rsidRPr="00F34330">
        <w:t>(1), 3–28.</w:t>
      </w:r>
    </w:p>
    <w:p w14:paraId="7E0CAC24" w14:textId="77777777" w:rsidR="00F34330" w:rsidRPr="00F34330" w:rsidRDefault="00F34330" w:rsidP="00F34330">
      <w:pPr>
        <w:pStyle w:val="Bibliography"/>
      </w:pPr>
      <w:r w:rsidRPr="00F34330">
        <w:t xml:space="preserve">Wood, S. N. (2006). </w:t>
      </w:r>
      <w:r w:rsidRPr="00F34330">
        <w:rPr>
          <w:i/>
          <w:iCs/>
        </w:rPr>
        <w:t>Generalized additive models: An introduction with R</w:t>
      </w:r>
      <w:r w:rsidRPr="00F34330">
        <w:t>. chapman and hall/CRC.</w:t>
      </w:r>
    </w:p>
    <w:p w14:paraId="4734E3D4" w14:textId="77777777" w:rsidR="00F34330" w:rsidRPr="00F34330" w:rsidRDefault="00F34330" w:rsidP="00F34330">
      <w:pPr>
        <w:pStyle w:val="Bibliography"/>
      </w:pPr>
      <w:r w:rsidRPr="00F34330">
        <w:t xml:space="preserve">Zhao, L., Wang, S., Shen, R., Gong, Y., Wang, C., Hong, P., &amp; Reuman, D. C. (2022). Biodiversity stabilizes plant communities through statistical-averaging effects rather than compensatory dynamics. </w:t>
      </w:r>
      <w:r w:rsidRPr="00F34330">
        <w:rPr>
          <w:i/>
          <w:iCs/>
        </w:rPr>
        <w:t>Nature Communications</w:t>
      </w:r>
      <w:r w:rsidRPr="00F34330">
        <w:t xml:space="preserve">, </w:t>
      </w:r>
      <w:r w:rsidRPr="00F34330">
        <w:rPr>
          <w:i/>
          <w:iCs/>
        </w:rPr>
        <w:t>13</w:t>
      </w:r>
      <w:r w:rsidRPr="00F34330">
        <w:t>(1), 7804.</w:t>
      </w:r>
    </w:p>
    <w:p w14:paraId="49851468" w14:textId="6AC0868E" w:rsidR="004A6DEF" w:rsidRDefault="000558EB">
      <w:r>
        <w:fldChar w:fldCharType="end"/>
      </w:r>
    </w:p>
    <w:sectPr w:rsidR="004A6DE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3" w:author="Sean Hardison" w:date="2024-04-26T09:51:00Z" w:initials="SH">
    <w:p w14:paraId="6C9ED129" w14:textId="77777777" w:rsidR="002021FA" w:rsidRDefault="002021FA" w:rsidP="002021FA">
      <w:pPr>
        <w:pStyle w:val="CommentText"/>
      </w:pPr>
      <w:r>
        <w:rPr>
          <w:rStyle w:val="CommentReference"/>
        </w:rPr>
        <w:annotationRef/>
      </w:r>
      <w:r>
        <w:t>Rewrite</w:t>
      </w:r>
    </w:p>
  </w:comment>
  <w:comment w:id="55" w:author="Sean Hardison" w:date="2024-04-26T08:37:00Z" w:initials="SH">
    <w:p w14:paraId="6957DAA8" w14:textId="7094C6C4" w:rsidR="00C87AD0" w:rsidRDefault="00C87AD0" w:rsidP="00C87AD0">
      <w:pPr>
        <w:pStyle w:val="CommentText"/>
      </w:pPr>
      <w:r>
        <w:rPr>
          <w:rStyle w:val="CommentReference"/>
        </w:rPr>
        <w:annotationRef/>
      </w:r>
      <w:r>
        <w:t>Fine</w:t>
      </w:r>
    </w:p>
  </w:comment>
  <w:comment w:id="64" w:author="Sean Hardison" w:date="2024-04-26T09:16:00Z" w:initials="SH">
    <w:p w14:paraId="49749B9D" w14:textId="77777777" w:rsidR="00C95E6A" w:rsidRDefault="00C95E6A" w:rsidP="00C95E6A">
      <w:pPr>
        <w:pStyle w:val="CommentText"/>
      </w:pPr>
      <w:r>
        <w:rPr>
          <w:rStyle w:val="CommentReference"/>
        </w:rPr>
        <w:annotationRef/>
      </w:r>
      <w:r>
        <w:t>Paragraph is okay, need to come back to conceptual diagram</w:t>
      </w:r>
    </w:p>
  </w:comment>
  <w:comment w:id="66" w:author="Sean Hardison" w:date="2024-04-26T09:26:00Z" w:initials="SH">
    <w:p w14:paraId="07B9508C" w14:textId="77777777" w:rsidR="0057796B" w:rsidRDefault="0057796B" w:rsidP="0057796B">
      <w:pPr>
        <w:pStyle w:val="CommentText"/>
      </w:pPr>
      <w:r>
        <w:rPr>
          <w:rStyle w:val="CommentReference"/>
        </w:rPr>
        <w:annotationRef/>
      </w:r>
      <w:r>
        <w:t>Fine</w:t>
      </w:r>
    </w:p>
  </w:comment>
  <w:comment w:id="81" w:author="Robert J. Latour" w:date="2024-03-27T08:50:00Z" w:initials="RL">
    <w:p w14:paraId="6E5AE92D" w14:textId="4E70CEBA" w:rsidR="00154132" w:rsidRDefault="00154132" w:rsidP="00154132">
      <w:pPr>
        <w:pStyle w:val="CommentText"/>
      </w:pPr>
      <w:r>
        <w:rPr>
          <w:rStyle w:val="CommentReference"/>
        </w:rPr>
        <w:annotationRef/>
      </w:r>
      <w:r>
        <w:t xml:space="preserve">Could this also include cases where fishers just choose not to diversity across taxa, e.g., crabbers that dredge in winter (when it was legal), set peeler traps in spring (and possibly also run shedding operations), and set pots over summer and fall. Perhaps not many examples of such specialization, but food for thought in the context of system dynamics and fisher behavior. </w:t>
      </w:r>
    </w:p>
  </w:comment>
  <w:comment w:id="82" w:author="Sean Hardison" w:date="2024-04-26T09:42:00Z" w:initials="SH">
    <w:p w14:paraId="2F167CCE" w14:textId="77777777" w:rsidR="00CD7622" w:rsidRDefault="00CD7622" w:rsidP="00CD7622">
      <w:pPr>
        <w:pStyle w:val="CommentText"/>
      </w:pPr>
      <w:r>
        <w:rPr>
          <w:rStyle w:val="CommentReference"/>
        </w:rPr>
        <w:annotationRef/>
      </w:r>
      <w:r>
        <w:t>Added statement about specialization</w:t>
      </w:r>
    </w:p>
  </w:comment>
  <w:comment w:id="87" w:author="Sean Hardison" w:date="2024-04-26T09:31:00Z" w:initials="SH">
    <w:p w14:paraId="06145853" w14:textId="31615D4E" w:rsidR="00A14ECF" w:rsidRDefault="00A14ECF" w:rsidP="00A14ECF">
      <w:pPr>
        <w:pStyle w:val="CommentText"/>
      </w:pPr>
      <w:r>
        <w:rPr>
          <w:rStyle w:val="CommentReference"/>
        </w:rPr>
        <w:annotationRef/>
      </w:r>
      <w:r>
        <w:t>Fine. Wanted to mention that we’re talking about a regional-scale harvest portfolio but I think that becomes clear later</w:t>
      </w:r>
    </w:p>
  </w:comment>
  <w:comment w:id="88" w:author="Sean Hardison" w:date="2024-04-26T09:31:00Z" w:initials="SH">
    <w:p w14:paraId="40A29069" w14:textId="587EFC56" w:rsidR="00A14ECF" w:rsidRDefault="00A14ECF" w:rsidP="00A14ECF">
      <w:pPr>
        <w:pStyle w:val="CommentText"/>
      </w:pPr>
      <w:r>
        <w:rPr>
          <w:rStyle w:val="CommentReference"/>
        </w:rPr>
        <w:annotationRef/>
      </w:r>
      <w:r>
        <w:t>fine</w:t>
      </w:r>
    </w:p>
  </w:comment>
  <w:comment w:id="91" w:author="Sean Hardison" w:date="2024-04-23T14:43:00Z" w:initials="SH">
    <w:p w14:paraId="4AB20A88" w14:textId="2F675C52" w:rsidR="0000150B" w:rsidRDefault="0000150B" w:rsidP="0000150B">
      <w:pPr>
        <w:pStyle w:val="CommentText"/>
      </w:pPr>
      <w:r>
        <w:rPr>
          <w:rStyle w:val="CommentReference"/>
        </w:rPr>
        <w:annotationRef/>
      </w:r>
      <w:r>
        <w:t>Check this</w:t>
      </w:r>
    </w:p>
  </w:comment>
  <w:comment w:id="92" w:author="Sean Hardison" w:date="2024-04-26T09:53:00Z" w:initials="SH">
    <w:p w14:paraId="365A3ED2" w14:textId="77777777" w:rsidR="002021FA" w:rsidRDefault="002021FA" w:rsidP="002021FA">
      <w:pPr>
        <w:pStyle w:val="CommentText"/>
      </w:pPr>
      <w:r>
        <w:rPr>
          <w:rStyle w:val="CommentReference"/>
        </w:rPr>
        <w:annotationRef/>
      </w:r>
      <w:r>
        <w:t>May just need to change “harvest asynchrony” part</w:t>
      </w:r>
    </w:p>
  </w:comment>
  <w:comment w:id="97" w:author="Robert J. Latour" w:date="2024-03-27T08:57:00Z" w:initials="RL">
    <w:p w14:paraId="33373131" w14:textId="33D813ED" w:rsidR="006F185A" w:rsidRDefault="006F185A" w:rsidP="006F185A">
      <w:pPr>
        <w:pStyle w:val="CommentText"/>
      </w:pPr>
      <w:r>
        <w:rPr>
          <w:rStyle w:val="CommentReference"/>
        </w:rPr>
        <w:annotationRef/>
      </w:r>
      <w:r>
        <w:t>Salinity is unitless</w:t>
      </w:r>
    </w:p>
  </w:comment>
  <w:comment w:id="103" w:author="Sean Hardison" w:date="2024-04-26T10:47:00Z" w:initials="SH">
    <w:p w14:paraId="62953774" w14:textId="77777777" w:rsidR="00EA32DB" w:rsidRDefault="00EA32DB" w:rsidP="00EA32DB">
      <w:pPr>
        <w:pStyle w:val="CommentText"/>
      </w:pPr>
      <w:r>
        <w:rPr>
          <w:rStyle w:val="CommentReference"/>
        </w:rPr>
        <w:annotationRef/>
      </w:r>
      <w:r>
        <w:t>Previous values reflected the inclusion of Tangier Sound, an area falling outside the study area.</w:t>
      </w:r>
    </w:p>
  </w:comment>
  <w:comment w:id="111" w:author="Robert J. Latour" w:date="2024-03-27T09:03:00Z" w:initials="RL">
    <w:p w14:paraId="68206CC5" w14:textId="65443ED8" w:rsidR="006F185A" w:rsidRDefault="006F185A" w:rsidP="006F185A">
      <w:pPr>
        <w:pStyle w:val="CommentText"/>
      </w:pPr>
      <w:r>
        <w:rPr>
          <w:rStyle w:val="CommentReference"/>
        </w:rPr>
        <w:annotationRef/>
      </w:r>
      <w:r>
        <w:t xml:space="preserve">I try to avoid self citing, but we wrote this as a contribution to a themed issue on survey changes. It’s more up-to-date and gives greater detail on the survey program.  </w:t>
      </w:r>
    </w:p>
    <w:p w14:paraId="3EF9BE3F" w14:textId="77777777" w:rsidR="006F185A" w:rsidRDefault="006F185A" w:rsidP="006F185A">
      <w:pPr>
        <w:pStyle w:val="CommentText"/>
      </w:pPr>
    </w:p>
    <w:p w14:paraId="0E045A52" w14:textId="77777777" w:rsidR="006F185A" w:rsidRDefault="006F185A" w:rsidP="006F185A">
      <w:pPr>
        <w:pStyle w:val="CommentText"/>
      </w:pPr>
      <w:r>
        <w:rPr>
          <w:color w:val="272727"/>
        </w:rPr>
        <w:t>Latour RJ, Gartland J and Bonzek CF (2023) Designmand redesign of a bottom trawl</w:t>
      </w:r>
    </w:p>
    <w:p w14:paraId="3002ED02" w14:textId="77777777" w:rsidR="006F185A" w:rsidRDefault="006F185A" w:rsidP="006F185A">
      <w:pPr>
        <w:pStyle w:val="CommentText"/>
      </w:pPr>
      <w:r>
        <w:rPr>
          <w:color w:val="272727"/>
        </w:rPr>
        <w:t>survey in Chesapeake Bay, USA. Front. Mar. Sci. 10:1217792.</w:t>
      </w:r>
    </w:p>
  </w:comment>
  <w:comment w:id="117" w:author="Robert J. Latour" w:date="2024-03-27T09:19:00Z" w:initials="RL">
    <w:p w14:paraId="16F8EE8A" w14:textId="77777777" w:rsidR="006C6563" w:rsidRDefault="006C6563" w:rsidP="006C6563">
      <w:pPr>
        <w:pStyle w:val="CommentText"/>
      </w:pPr>
      <w:r>
        <w:rPr>
          <w:rStyle w:val="CommentReference"/>
        </w:rPr>
        <w:annotationRef/>
      </w:r>
      <w:r>
        <w:t>Do you need to ensure the same fisher population is operating during and outside the striped bass closure, or incorporate effort data? Seems like species availability is partially confounded with closure time, e.g., Atlantic croaker only become available for harvest in MD in late spring - mostly after the striped bass closure - so fishers that target croaker (and less so striped bass) would become active post closure. I’m thinking this could cloud the compensatory effect if harvest data alone are used.</w:t>
      </w:r>
    </w:p>
  </w:comment>
  <w:comment w:id="118" w:author="Sean Hardison" w:date="2024-05-22T08:12:00Z" w:initials="SH">
    <w:p w14:paraId="12E5EFB2" w14:textId="77777777" w:rsidR="00DF242B" w:rsidRDefault="006070DC" w:rsidP="00DF242B">
      <w:pPr>
        <w:pStyle w:val="CommentText"/>
      </w:pPr>
      <w:r>
        <w:rPr>
          <w:rStyle w:val="CommentReference"/>
        </w:rPr>
        <w:annotationRef/>
      </w:r>
      <w:r w:rsidR="00DF242B">
        <w:t xml:space="preserve">This is a good point, thank you. Thankfully the result is robust to the removal of Atlantic croaker, leaving harvests of white perch and gizzard shad to do the “compensating”. The compensation effect is strongest in years when these species are harvested to a greater extent during the striped bass closure, and they are targeted to a lesser extent when striped bass are available. These species have higher abundances in spring months, but I think it’s reasonable to assume fishers would be targeting striped bass if they were able too. </w:t>
      </w:r>
    </w:p>
  </w:comment>
  <w:comment w:id="120" w:author="Robert J. Latour" w:date="2024-03-27T09:21:00Z" w:initials="RL">
    <w:p w14:paraId="070E5D6B" w14:textId="2F8ABAE2" w:rsidR="006C6563" w:rsidRDefault="006C6563" w:rsidP="006C6563">
      <w:pPr>
        <w:pStyle w:val="CommentText"/>
      </w:pPr>
      <w:r>
        <w:rPr>
          <w:rStyle w:val="CommentReference"/>
        </w:rPr>
        <w:annotationRef/>
      </w:r>
      <w:r>
        <w:t>This was often due to vessel scheduling. The intent was always for the target months, but we sometimes had to extend late or start early.</w:t>
      </w:r>
    </w:p>
  </w:comment>
  <w:comment w:id="121" w:author="Sean Hardison" w:date="2024-04-26T13:48:00Z" w:initials="SH">
    <w:p w14:paraId="3EEB6195" w14:textId="77777777" w:rsidR="00D42AC9" w:rsidRDefault="00D42AC9" w:rsidP="00D42AC9">
      <w:pPr>
        <w:pStyle w:val="CommentText"/>
      </w:pPr>
      <w:r>
        <w:rPr>
          <w:rStyle w:val="CommentReference"/>
        </w:rPr>
        <w:annotationRef/>
      </w:r>
      <w:r>
        <w:t>Not a problem, just thought it was worth bringing up because we have both “season” and “month” terms</w:t>
      </w:r>
    </w:p>
  </w:comment>
  <w:comment w:id="123" w:author="Sean Hardison" w:date="2024-04-26T14:31:00Z" w:initials="SH">
    <w:p w14:paraId="085574E4" w14:textId="77777777" w:rsidR="00C8353A" w:rsidRDefault="00C8353A" w:rsidP="00C8353A">
      <w:pPr>
        <w:pStyle w:val="CommentText"/>
      </w:pPr>
      <w:r>
        <w:rPr>
          <w:rStyle w:val="CommentReference"/>
        </w:rPr>
        <w:annotationRef/>
      </w:r>
      <w:r>
        <w:t>Grid cells are 2.5x2.5km = 6.25 sq. km</w:t>
      </w:r>
    </w:p>
  </w:comment>
  <w:comment w:id="152" w:author="Sean Hardison" w:date="2024-04-26T14:39:00Z" w:initials="SH">
    <w:p w14:paraId="05E4AE09" w14:textId="77777777" w:rsidR="000805F6" w:rsidRDefault="000805F6" w:rsidP="000805F6">
      <w:pPr>
        <w:pStyle w:val="CommentText"/>
      </w:pPr>
      <w:r>
        <w:rPr>
          <w:rStyle w:val="CommentReference"/>
        </w:rPr>
        <w:annotationRef/>
      </w:r>
      <w:r>
        <w:t>fine</w:t>
      </w:r>
    </w:p>
  </w:comment>
  <w:comment w:id="155" w:author="Sean Hardison" w:date="2024-04-26T14:41:00Z" w:initials="SH">
    <w:p w14:paraId="45915CE5" w14:textId="77777777" w:rsidR="00D45BEC" w:rsidRDefault="00D45BEC" w:rsidP="00D45BEC">
      <w:pPr>
        <w:pStyle w:val="CommentText"/>
      </w:pPr>
      <w:r>
        <w:rPr>
          <w:rStyle w:val="CommentReference"/>
        </w:rPr>
        <w:annotationRef/>
      </w:r>
      <w:r>
        <w:t>Come back to this</w:t>
      </w:r>
    </w:p>
  </w:comment>
  <w:comment w:id="156" w:author="Robert J. Latour" w:date="2024-03-27T13:05:00Z" w:initials="RL">
    <w:p w14:paraId="7FB0A0F7" w14:textId="1EF3842A" w:rsidR="00115F99" w:rsidRDefault="00D25F12" w:rsidP="00115F99">
      <w:pPr>
        <w:pStyle w:val="CommentText"/>
      </w:pPr>
      <w:r>
        <w:rPr>
          <w:rStyle w:val="CommentReference"/>
        </w:rPr>
        <w:annotationRef/>
      </w:r>
      <w:r w:rsidR="00115F99">
        <w:t>This is always a tough one for me. The linear regression is not fitted to raw data, but rather, output from another model without propagating error forward. People do it all the time, including me on occasion, but it bothers me. Would quantile regression or Theil-Sen be a better approach? Comment applies to other places where trend lines were fitted</w:t>
      </w:r>
    </w:p>
  </w:comment>
  <w:comment w:id="157" w:author="Sean Hardison" w:date="2024-05-12T14:17:00Z" w:initials="SH">
    <w:p w14:paraId="0DCE2936" w14:textId="77777777" w:rsidR="00FF341A" w:rsidRDefault="006B58A0" w:rsidP="00FF341A">
      <w:pPr>
        <w:pStyle w:val="CommentText"/>
      </w:pPr>
      <w:r>
        <w:rPr>
          <w:rStyle w:val="CommentReference"/>
        </w:rPr>
        <w:annotationRef/>
      </w:r>
      <w:r w:rsidR="00FF341A">
        <w:t xml:space="preserve">That’s fair. My opinion is that using regression here has the added benefit of us being able to characterize residual autocorrelation more flexibly than using Theil-Sen (more AR(p) structures available out of the box using GLS). For that reason, I will stick with LM and GLS as needed. </w:t>
      </w:r>
    </w:p>
  </w:comment>
  <w:comment w:id="322" w:author="Robert J. Latour" w:date="2024-04-10T08:26:00Z" w:initials="RL">
    <w:p w14:paraId="7E339AA1" w14:textId="07B9AA80" w:rsidR="007F4C29" w:rsidRDefault="007F4C29" w:rsidP="007F4C29">
      <w:pPr>
        <w:pStyle w:val="CommentText"/>
      </w:pPr>
      <w:r>
        <w:rPr>
          <w:rStyle w:val="CommentReference"/>
        </w:rPr>
        <w:annotationRef/>
      </w:r>
      <w:r>
        <w:t xml:space="preserve">True, but markets for Atlantic croaker were not always stable historically. The early season landings were often profitable (because supply was low) but after that, price dropped considerably and fishers had to gauge the ROI to go fishing, which was often influenced by the availability and markets of other species </w:t>
      </w:r>
    </w:p>
  </w:comment>
  <w:comment w:id="398" w:author="Robert J. Latour" w:date="2024-04-10T12:46:00Z" w:initials="RL">
    <w:p w14:paraId="6C6864B0" w14:textId="77777777" w:rsidR="004342C8" w:rsidRDefault="004342C8" w:rsidP="004342C8">
      <w:pPr>
        <w:pStyle w:val="CommentText"/>
      </w:pPr>
      <w:r>
        <w:rPr>
          <w:rStyle w:val="CommentReference"/>
        </w:rPr>
        <w:annotationRef/>
      </w:r>
      <w:r>
        <w:t>observation instead of communication since I am a co-author?</w:t>
      </w:r>
    </w:p>
  </w:comment>
  <w:comment w:id="455" w:author="Robert J. Latour" w:date="2024-04-10T12:49:00Z" w:initials="RL">
    <w:p w14:paraId="7CAF7D7C" w14:textId="77777777" w:rsidR="004342C8" w:rsidRDefault="004342C8" w:rsidP="004342C8">
      <w:pPr>
        <w:pStyle w:val="CommentText"/>
      </w:pPr>
      <w:r>
        <w:rPr>
          <w:rStyle w:val="CommentReference"/>
        </w:rPr>
        <w:annotationRef/>
      </w:r>
      <w:r>
        <w:t>This is the key I think, since the cost to move offshore - boat, gear, etc - is prohibitive</w:t>
      </w:r>
    </w:p>
  </w:comment>
  <w:comment w:id="497" w:author="Robert J. Latour" w:date="2024-03-27T09:08:00Z" w:initials="RL">
    <w:p w14:paraId="723F5179" w14:textId="7F7EDBA3" w:rsidR="0073457D" w:rsidRDefault="0073457D" w:rsidP="0073457D">
      <w:pPr>
        <w:pStyle w:val="CommentText"/>
      </w:pPr>
      <w:r>
        <w:rPr>
          <w:rStyle w:val="CommentReference"/>
        </w:rPr>
        <w:annotationRef/>
      </w:r>
      <w:r>
        <w:t>Consider expressing y-axis as 10</w:t>
      </w:r>
      <w:r>
        <w:rPr>
          <w:vertAlign w:val="superscript"/>
        </w:rPr>
        <w:t>5</w:t>
      </w:r>
      <w:r>
        <w:t xml:space="preserve"> lbs so values not requiring scientific notation can denote the tick marks.</w:t>
      </w:r>
    </w:p>
  </w:comment>
  <w:comment w:id="500" w:author="Robert J. Latour" w:date="2024-03-27T09:27:00Z" w:initials="RL">
    <w:p w14:paraId="49759D5E" w14:textId="77777777" w:rsidR="007417BB" w:rsidRDefault="007417BB" w:rsidP="007417BB">
      <w:pPr>
        <w:pStyle w:val="CommentText"/>
      </w:pPr>
      <w:r>
        <w:rPr>
          <w:rStyle w:val="CommentReference"/>
        </w:rPr>
        <w:annotationRef/>
      </w:r>
      <w:r>
        <w:t>See above recommendation regarding y-axis</w:t>
      </w:r>
    </w:p>
  </w:comment>
  <w:comment w:id="503" w:author="Robert J. Latour" w:date="2024-03-27T13:00:00Z" w:initials="RL">
    <w:p w14:paraId="28609352" w14:textId="77777777" w:rsidR="00D25F12" w:rsidRDefault="00D25F12" w:rsidP="00D25F12">
      <w:pPr>
        <w:pStyle w:val="CommentText"/>
      </w:pPr>
      <w:r>
        <w:rPr>
          <w:rStyle w:val="CommentReference"/>
        </w:rPr>
        <w:annotationRef/>
      </w:r>
      <w:r>
        <w:t>See above comment about y-axes</w:t>
      </w:r>
    </w:p>
  </w:comment>
  <w:comment w:id="504" w:author="Robert J. Latour" w:date="2024-03-27T13:01:00Z" w:initials="RL">
    <w:p w14:paraId="647F8877" w14:textId="77777777" w:rsidR="00D25F12" w:rsidRDefault="00D25F12" w:rsidP="00D25F12">
      <w:pPr>
        <w:pStyle w:val="CommentText"/>
      </w:pPr>
      <w:r>
        <w:rPr>
          <w:rStyle w:val="CommentReference"/>
        </w:rPr>
        <w:annotationRef/>
      </w:r>
      <w:r>
        <w:t>See above comment about y-axes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C9ED129" w15:done="1"/>
  <w15:commentEx w15:paraId="6957DAA8" w15:done="1"/>
  <w15:commentEx w15:paraId="49749B9D" w15:done="1"/>
  <w15:commentEx w15:paraId="07B9508C" w15:done="1"/>
  <w15:commentEx w15:paraId="6E5AE92D" w15:done="1"/>
  <w15:commentEx w15:paraId="2F167CCE" w15:paraIdParent="6E5AE92D" w15:done="1"/>
  <w15:commentEx w15:paraId="06145853" w15:done="1"/>
  <w15:commentEx w15:paraId="40A29069" w15:done="1"/>
  <w15:commentEx w15:paraId="4AB20A88" w15:done="1"/>
  <w15:commentEx w15:paraId="365A3ED2" w15:paraIdParent="4AB20A88" w15:done="1"/>
  <w15:commentEx w15:paraId="33373131" w15:done="1"/>
  <w15:commentEx w15:paraId="62953774" w15:done="0"/>
  <w15:commentEx w15:paraId="3002ED02" w15:done="1"/>
  <w15:commentEx w15:paraId="16F8EE8A" w15:done="1"/>
  <w15:commentEx w15:paraId="12E5EFB2" w15:paraIdParent="16F8EE8A" w15:done="1"/>
  <w15:commentEx w15:paraId="070E5D6B" w15:done="1"/>
  <w15:commentEx w15:paraId="3EEB6195" w15:paraIdParent="070E5D6B" w15:done="1"/>
  <w15:commentEx w15:paraId="085574E4" w15:done="0"/>
  <w15:commentEx w15:paraId="05E4AE09" w15:done="0"/>
  <w15:commentEx w15:paraId="45915CE5" w15:done="1"/>
  <w15:commentEx w15:paraId="7FB0A0F7" w15:done="0"/>
  <w15:commentEx w15:paraId="0DCE2936" w15:paraIdParent="7FB0A0F7" w15:done="0"/>
  <w15:commentEx w15:paraId="7E339AA1" w15:done="0"/>
  <w15:commentEx w15:paraId="6C6864B0" w15:done="0"/>
  <w15:commentEx w15:paraId="7CAF7D7C" w15:done="0"/>
  <w15:commentEx w15:paraId="723F5179" w15:done="1"/>
  <w15:commentEx w15:paraId="49759D5E" w15:done="1"/>
  <w15:commentEx w15:paraId="28609352" w15:done="0"/>
  <w15:commentEx w15:paraId="647F88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64E1F9D" w16cex:dateUtc="2024-04-26T15:51:00Z"/>
  <w16cex:commentExtensible w16cex:durableId="4D31B133" w16cex:dateUtc="2024-04-26T14:37:00Z"/>
  <w16cex:commentExtensible w16cex:durableId="6FD4378B" w16cex:dateUtc="2024-04-26T15:16:00Z"/>
  <w16cex:commentExtensible w16cex:durableId="0CE66D33" w16cex:dateUtc="2024-04-26T15:26:00Z"/>
  <w16cex:commentExtensible w16cex:durableId="26DC81B4" w16cex:dateUtc="2024-03-27T12:50:00Z"/>
  <w16cex:commentExtensible w16cex:durableId="0251C0C6" w16cex:dateUtc="2024-04-26T15:42:00Z"/>
  <w16cex:commentExtensible w16cex:durableId="1352150F" w16cex:dateUtc="2024-04-26T15:31:00Z"/>
  <w16cex:commentExtensible w16cex:durableId="50988E89" w16cex:dateUtc="2024-04-26T15:31:00Z"/>
  <w16cex:commentExtensible w16cex:durableId="05D0C675" w16cex:dateUtc="2024-04-23T20:43:00Z"/>
  <w16cex:commentExtensible w16cex:durableId="6D8694A7" w16cex:dateUtc="2024-04-26T15:53:00Z">
    <w16cex:extLst>
      <w16:ext w16:uri="{CE6994B0-6A32-4C9F-8C6B-6E91EDA988CE}">
        <cr:reactions xmlns:cr="http://schemas.microsoft.com/office/comments/2020/reactions">
          <cr:reaction reactionType="1">
            <cr:reactionInfo dateUtc="2024-05-22T15:31:59Z">
              <cr:user userId="bd1c342d729312d0" userProvider="Windows Live" userName="Sean Hardison"/>
            </cr:reactionInfo>
          </cr:reaction>
        </cr:reactions>
      </w16:ext>
    </w16cex:extLst>
  </w16cex:commentExtensible>
  <w16cex:commentExtensible w16cex:durableId="36E31EA1" w16cex:dateUtc="2024-03-27T12:57:00Z"/>
  <w16cex:commentExtensible w16cex:durableId="28C3D69C" w16cex:dateUtc="2024-04-26T16:47:00Z"/>
  <w16cex:commentExtensible w16cex:durableId="3B7C242F" w16cex:dateUtc="2024-03-27T13:03:00Z">
    <w16cex:extLst>
      <w16:ext w16:uri="{CE6994B0-6A32-4C9F-8C6B-6E91EDA988CE}">
        <cr:reactions xmlns:cr="http://schemas.microsoft.com/office/comments/2020/reactions">
          <cr:reaction reactionType="1">
            <cr:reactionInfo dateUtc="2024-04-26T15:50:14Z">
              <cr:user userId="bd1c342d729312d0" userProvider="Windows Live" userName="Sean Hardison"/>
            </cr:reactionInfo>
          </cr:reaction>
        </cr:reactions>
      </w16:ext>
    </w16cex:extLst>
  </w16cex:commentExtensible>
  <w16cex:commentExtensible w16cex:durableId="1A4251FC" w16cex:dateUtc="2024-03-27T13:19:00Z"/>
  <w16cex:commentExtensible w16cex:durableId="5278C6EF" w16cex:dateUtc="2024-05-22T16:12:00Z"/>
  <w16cex:commentExtensible w16cex:durableId="45C8D128" w16cex:dateUtc="2024-03-27T13:21:00Z"/>
  <w16cex:commentExtensible w16cex:durableId="76B2B3A3" w16cex:dateUtc="2024-04-26T19:48:00Z"/>
  <w16cex:commentExtensible w16cex:durableId="164334EF" w16cex:dateUtc="2024-04-26T20:31:00Z"/>
  <w16cex:commentExtensible w16cex:durableId="08A05D19" w16cex:dateUtc="2024-04-26T20:39:00Z"/>
  <w16cex:commentExtensible w16cex:durableId="312F8D3B" w16cex:dateUtc="2024-04-26T20:41:00Z"/>
  <w16cex:commentExtensible w16cex:durableId="09B26CD9" w16cex:dateUtc="2024-03-27T17:05:00Z"/>
  <w16cex:commentExtensible w16cex:durableId="3BA8B223" w16cex:dateUtc="2024-05-12T22:17:00Z"/>
  <w16cex:commentExtensible w16cex:durableId="0B00F355" w16cex:dateUtc="2024-04-10T12:26:00Z"/>
  <w16cex:commentExtensible w16cex:durableId="60789FAC" w16cex:dateUtc="2024-04-10T16:46:00Z"/>
  <w16cex:commentExtensible w16cex:durableId="540A8E51" w16cex:dateUtc="2024-04-10T16:49:00Z"/>
  <w16cex:commentExtensible w16cex:durableId="798316B8" w16cex:dateUtc="2024-03-27T13:08:00Z"/>
  <w16cex:commentExtensible w16cex:durableId="7FFE1CE2" w16cex:dateUtc="2024-03-27T13:27:00Z"/>
  <w16cex:commentExtensible w16cex:durableId="48DBFEEA" w16cex:dateUtc="2024-03-27T17:00:00Z"/>
  <w16cex:commentExtensible w16cex:durableId="676E72BD" w16cex:dateUtc="2024-03-27T17: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C9ED129" w16cid:durableId="364E1F9D"/>
  <w16cid:commentId w16cid:paraId="6957DAA8" w16cid:durableId="4D31B133"/>
  <w16cid:commentId w16cid:paraId="49749B9D" w16cid:durableId="6FD4378B"/>
  <w16cid:commentId w16cid:paraId="07B9508C" w16cid:durableId="0CE66D33"/>
  <w16cid:commentId w16cid:paraId="6E5AE92D" w16cid:durableId="26DC81B4"/>
  <w16cid:commentId w16cid:paraId="2F167CCE" w16cid:durableId="0251C0C6"/>
  <w16cid:commentId w16cid:paraId="06145853" w16cid:durableId="1352150F"/>
  <w16cid:commentId w16cid:paraId="40A29069" w16cid:durableId="50988E89"/>
  <w16cid:commentId w16cid:paraId="4AB20A88" w16cid:durableId="05D0C675"/>
  <w16cid:commentId w16cid:paraId="365A3ED2" w16cid:durableId="6D8694A7"/>
  <w16cid:commentId w16cid:paraId="33373131" w16cid:durableId="36E31EA1"/>
  <w16cid:commentId w16cid:paraId="62953774" w16cid:durableId="28C3D69C"/>
  <w16cid:commentId w16cid:paraId="3002ED02" w16cid:durableId="3B7C242F"/>
  <w16cid:commentId w16cid:paraId="16F8EE8A" w16cid:durableId="1A4251FC"/>
  <w16cid:commentId w16cid:paraId="12E5EFB2" w16cid:durableId="5278C6EF"/>
  <w16cid:commentId w16cid:paraId="070E5D6B" w16cid:durableId="45C8D128"/>
  <w16cid:commentId w16cid:paraId="3EEB6195" w16cid:durableId="76B2B3A3"/>
  <w16cid:commentId w16cid:paraId="085574E4" w16cid:durableId="164334EF"/>
  <w16cid:commentId w16cid:paraId="05E4AE09" w16cid:durableId="08A05D19"/>
  <w16cid:commentId w16cid:paraId="45915CE5" w16cid:durableId="312F8D3B"/>
  <w16cid:commentId w16cid:paraId="7FB0A0F7" w16cid:durableId="09B26CD9"/>
  <w16cid:commentId w16cid:paraId="0DCE2936" w16cid:durableId="3BA8B223"/>
  <w16cid:commentId w16cid:paraId="7E339AA1" w16cid:durableId="0B00F355"/>
  <w16cid:commentId w16cid:paraId="6C6864B0" w16cid:durableId="60789FAC"/>
  <w16cid:commentId w16cid:paraId="7CAF7D7C" w16cid:durableId="540A8E51"/>
  <w16cid:commentId w16cid:paraId="723F5179" w16cid:durableId="798316B8"/>
  <w16cid:commentId w16cid:paraId="49759D5E" w16cid:durableId="7FFE1CE2"/>
  <w16cid:commentId w16cid:paraId="28609352" w16cid:durableId="48DBFEEA"/>
  <w16cid:commentId w16cid:paraId="647F8877" w16cid:durableId="676E72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930498" w14:textId="77777777" w:rsidR="00D87334" w:rsidRDefault="00D87334">
      <w:r>
        <w:separator/>
      </w:r>
    </w:p>
  </w:endnote>
  <w:endnote w:type="continuationSeparator" w:id="0">
    <w:p w14:paraId="102ED34A" w14:textId="77777777" w:rsidR="00D87334" w:rsidRDefault="00D87334">
      <w:r>
        <w:continuationSeparator/>
      </w:r>
    </w:p>
  </w:endnote>
  <w:endnote w:type="continuationNotice" w:id="1">
    <w:p w14:paraId="2E066AF1" w14:textId="77777777" w:rsidR="00D87334" w:rsidRDefault="00D873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23761001"/>
      <w:docPartObj>
        <w:docPartGallery w:val="Page Numbers (Bottom of Page)"/>
        <w:docPartUnique/>
      </w:docPartObj>
    </w:sdtPr>
    <w:sdtContent>
      <w:p w14:paraId="442280CE" w14:textId="77777777" w:rsidR="003752F7" w:rsidRDefault="00092026" w:rsidP="001C79E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B425B7" w14:textId="77777777" w:rsidR="003752F7" w:rsidRDefault="003752F7" w:rsidP="003F265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35529851"/>
      <w:docPartObj>
        <w:docPartGallery w:val="Page Numbers (Bottom of Page)"/>
        <w:docPartUnique/>
      </w:docPartObj>
    </w:sdtPr>
    <w:sdtContent>
      <w:p w14:paraId="69A91F71" w14:textId="77777777" w:rsidR="003752F7" w:rsidRDefault="00092026" w:rsidP="001C79E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8281BA1" w14:textId="77777777" w:rsidR="003752F7" w:rsidRDefault="003752F7" w:rsidP="003F26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67524A" w14:textId="77777777" w:rsidR="00D87334" w:rsidRDefault="00D87334">
      <w:r>
        <w:separator/>
      </w:r>
    </w:p>
  </w:footnote>
  <w:footnote w:type="continuationSeparator" w:id="0">
    <w:p w14:paraId="289669BE" w14:textId="77777777" w:rsidR="00D87334" w:rsidRDefault="00D87334">
      <w:r>
        <w:continuationSeparator/>
      </w:r>
    </w:p>
  </w:footnote>
  <w:footnote w:type="continuationNotice" w:id="1">
    <w:p w14:paraId="59DAE366" w14:textId="77777777" w:rsidR="00D87334" w:rsidRDefault="00D8733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75AE34F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ECCBA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F0C8FF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C74B6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93C6F3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A3E1A5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D4A53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298A5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9703EA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FD6CC0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A990"/>
    <w:multiLevelType w:val="multilevel"/>
    <w:tmpl w:val="21C03EE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F0A33F1"/>
    <w:multiLevelType w:val="hybridMultilevel"/>
    <w:tmpl w:val="64BC17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1AE401"/>
    <w:multiLevelType w:val="multilevel"/>
    <w:tmpl w:val="C0864C4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4E433696"/>
    <w:multiLevelType w:val="multilevel"/>
    <w:tmpl w:val="C7D25F52"/>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962048">
    <w:abstractNumId w:val="10"/>
  </w:num>
  <w:num w:numId="2" w16cid:durableId="2142459682">
    <w:abstractNumId w:val="13"/>
  </w:num>
  <w:num w:numId="3" w16cid:durableId="1123229535">
    <w:abstractNumId w:val="0"/>
  </w:num>
  <w:num w:numId="4" w16cid:durableId="822896108">
    <w:abstractNumId w:val="1"/>
  </w:num>
  <w:num w:numId="5" w16cid:durableId="1835797894">
    <w:abstractNumId w:val="2"/>
  </w:num>
  <w:num w:numId="6" w16cid:durableId="625962777">
    <w:abstractNumId w:val="3"/>
  </w:num>
  <w:num w:numId="7" w16cid:durableId="185170540">
    <w:abstractNumId w:val="8"/>
  </w:num>
  <w:num w:numId="8" w16cid:durableId="618612533">
    <w:abstractNumId w:val="4"/>
  </w:num>
  <w:num w:numId="9" w16cid:durableId="1621230710">
    <w:abstractNumId w:val="5"/>
  </w:num>
  <w:num w:numId="10" w16cid:durableId="984312986">
    <w:abstractNumId w:val="6"/>
  </w:num>
  <w:num w:numId="11" w16cid:durableId="530337665">
    <w:abstractNumId w:val="7"/>
  </w:num>
  <w:num w:numId="12" w16cid:durableId="1935046379">
    <w:abstractNumId w:val="9"/>
  </w:num>
  <w:num w:numId="13" w16cid:durableId="186599090">
    <w:abstractNumId w:val="11"/>
  </w:num>
  <w:num w:numId="14" w16cid:durableId="265577949">
    <w:abstractNumId w:val="14"/>
  </w:num>
  <w:num w:numId="15" w16cid:durableId="1155341654">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ean Hardison">
    <w15:presenceInfo w15:providerId="Windows Live" w15:userId="bd1c342d729312d0"/>
  </w15:person>
  <w15:person w15:author="Hardison, Sean (sh5rs)">
    <w15:presenceInfo w15:providerId="AD" w15:userId="S::sh5rs@virginia.edu::81b392b8-7f7a-4e6a-8cd6-4623a38b521d"/>
  </w15:person>
  <w15:person w15:author="Robert J. Latour">
    <w15:presenceInfo w15:providerId="AD" w15:userId="S::latour@vims.edu::de71786c-2edd-4107-be55-805677f978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5D8"/>
    <w:rsid w:val="0000150B"/>
    <w:rsid w:val="00006D52"/>
    <w:rsid w:val="000242E2"/>
    <w:rsid w:val="00036161"/>
    <w:rsid w:val="000558EB"/>
    <w:rsid w:val="000805F6"/>
    <w:rsid w:val="00092026"/>
    <w:rsid w:val="000A117A"/>
    <w:rsid w:val="000B5FF9"/>
    <w:rsid w:val="000C0E3A"/>
    <w:rsid w:val="000C0F4F"/>
    <w:rsid w:val="000D095D"/>
    <w:rsid w:val="000D0B3C"/>
    <w:rsid w:val="000D53EA"/>
    <w:rsid w:val="001018E7"/>
    <w:rsid w:val="00102589"/>
    <w:rsid w:val="00112C92"/>
    <w:rsid w:val="00115F99"/>
    <w:rsid w:val="0013654B"/>
    <w:rsid w:val="001470DA"/>
    <w:rsid w:val="00154132"/>
    <w:rsid w:val="00165267"/>
    <w:rsid w:val="0018072C"/>
    <w:rsid w:val="00184F34"/>
    <w:rsid w:val="00190D86"/>
    <w:rsid w:val="00197064"/>
    <w:rsid w:val="001A1FF9"/>
    <w:rsid w:val="001A5B1A"/>
    <w:rsid w:val="001A60D3"/>
    <w:rsid w:val="002021FA"/>
    <w:rsid w:val="00231AD4"/>
    <w:rsid w:val="0023464B"/>
    <w:rsid w:val="00244638"/>
    <w:rsid w:val="00280DD7"/>
    <w:rsid w:val="0028292C"/>
    <w:rsid w:val="002845D8"/>
    <w:rsid w:val="00287D17"/>
    <w:rsid w:val="00290D2F"/>
    <w:rsid w:val="002A0FBE"/>
    <w:rsid w:val="002B5B35"/>
    <w:rsid w:val="002C1942"/>
    <w:rsid w:val="002C4E91"/>
    <w:rsid w:val="002C7533"/>
    <w:rsid w:val="002D2285"/>
    <w:rsid w:val="002D37D9"/>
    <w:rsid w:val="002D7169"/>
    <w:rsid w:val="002E3F41"/>
    <w:rsid w:val="002E47F3"/>
    <w:rsid w:val="002F7B10"/>
    <w:rsid w:val="0030379D"/>
    <w:rsid w:val="003052FF"/>
    <w:rsid w:val="00305594"/>
    <w:rsid w:val="00315543"/>
    <w:rsid w:val="003202F5"/>
    <w:rsid w:val="00321A74"/>
    <w:rsid w:val="00337596"/>
    <w:rsid w:val="00344141"/>
    <w:rsid w:val="00354E72"/>
    <w:rsid w:val="0036711F"/>
    <w:rsid w:val="003752F7"/>
    <w:rsid w:val="00386E4F"/>
    <w:rsid w:val="003B6211"/>
    <w:rsid w:val="003B70D4"/>
    <w:rsid w:val="003E5EB9"/>
    <w:rsid w:val="003F1341"/>
    <w:rsid w:val="004342C8"/>
    <w:rsid w:val="00454EE3"/>
    <w:rsid w:val="004612BB"/>
    <w:rsid w:val="00473007"/>
    <w:rsid w:val="0047394B"/>
    <w:rsid w:val="00481B0F"/>
    <w:rsid w:val="00495DB9"/>
    <w:rsid w:val="004A1B60"/>
    <w:rsid w:val="004A6DEF"/>
    <w:rsid w:val="004B712A"/>
    <w:rsid w:val="004C5FB2"/>
    <w:rsid w:val="004C7ED7"/>
    <w:rsid w:val="004D59FB"/>
    <w:rsid w:val="004D6A59"/>
    <w:rsid w:val="004D7685"/>
    <w:rsid w:val="004E7307"/>
    <w:rsid w:val="004F6E15"/>
    <w:rsid w:val="00501AA6"/>
    <w:rsid w:val="005243CD"/>
    <w:rsid w:val="00530E91"/>
    <w:rsid w:val="0055241F"/>
    <w:rsid w:val="0055363B"/>
    <w:rsid w:val="005574E0"/>
    <w:rsid w:val="00557A8A"/>
    <w:rsid w:val="0057796B"/>
    <w:rsid w:val="005D175D"/>
    <w:rsid w:val="005E488F"/>
    <w:rsid w:val="005F3BB4"/>
    <w:rsid w:val="006070DC"/>
    <w:rsid w:val="00610015"/>
    <w:rsid w:val="0061751B"/>
    <w:rsid w:val="00621D5D"/>
    <w:rsid w:val="00621FF2"/>
    <w:rsid w:val="006363D0"/>
    <w:rsid w:val="00650C08"/>
    <w:rsid w:val="00655926"/>
    <w:rsid w:val="0066111A"/>
    <w:rsid w:val="006756B7"/>
    <w:rsid w:val="0068233E"/>
    <w:rsid w:val="00691D76"/>
    <w:rsid w:val="006A7227"/>
    <w:rsid w:val="006B05CA"/>
    <w:rsid w:val="006B58A0"/>
    <w:rsid w:val="006C0AA2"/>
    <w:rsid w:val="006C23DE"/>
    <w:rsid w:val="006C4856"/>
    <w:rsid w:val="006C6281"/>
    <w:rsid w:val="006C6563"/>
    <w:rsid w:val="006D08ED"/>
    <w:rsid w:val="006F185A"/>
    <w:rsid w:val="006F4EA1"/>
    <w:rsid w:val="00705991"/>
    <w:rsid w:val="00724386"/>
    <w:rsid w:val="00724619"/>
    <w:rsid w:val="0073457D"/>
    <w:rsid w:val="007417BB"/>
    <w:rsid w:val="007500FA"/>
    <w:rsid w:val="007662CC"/>
    <w:rsid w:val="00791ABD"/>
    <w:rsid w:val="00793A40"/>
    <w:rsid w:val="00794F79"/>
    <w:rsid w:val="007C33C9"/>
    <w:rsid w:val="007D2F19"/>
    <w:rsid w:val="007E6863"/>
    <w:rsid w:val="007E7B48"/>
    <w:rsid w:val="007F199D"/>
    <w:rsid w:val="007F1B01"/>
    <w:rsid w:val="007F4C29"/>
    <w:rsid w:val="007F4C4D"/>
    <w:rsid w:val="00805B1D"/>
    <w:rsid w:val="008065F6"/>
    <w:rsid w:val="00812EA4"/>
    <w:rsid w:val="00813EEA"/>
    <w:rsid w:val="00820BF6"/>
    <w:rsid w:val="00824535"/>
    <w:rsid w:val="0082652C"/>
    <w:rsid w:val="0083544B"/>
    <w:rsid w:val="00853F96"/>
    <w:rsid w:val="00856FC3"/>
    <w:rsid w:val="00861E21"/>
    <w:rsid w:val="00867280"/>
    <w:rsid w:val="008762B5"/>
    <w:rsid w:val="00882167"/>
    <w:rsid w:val="00890BDB"/>
    <w:rsid w:val="008B31F3"/>
    <w:rsid w:val="008E279D"/>
    <w:rsid w:val="008F0C64"/>
    <w:rsid w:val="0090764D"/>
    <w:rsid w:val="0093228E"/>
    <w:rsid w:val="00955AB8"/>
    <w:rsid w:val="009770D2"/>
    <w:rsid w:val="0098263D"/>
    <w:rsid w:val="00987D32"/>
    <w:rsid w:val="00990CED"/>
    <w:rsid w:val="00996F4E"/>
    <w:rsid w:val="009B3E3F"/>
    <w:rsid w:val="009B628E"/>
    <w:rsid w:val="009D2849"/>
    <w:rsid w:val="009E171E"/>
    <w:rsid w:val="009E5F40"/>
    <w:rsid w:val="009E701E"/>
    <w:rsid w:val="00A14ECF"/>
    <w:rsid w:val="00A2419F"/>
    <w:rsid w:val="00A30444"/>
    <w:rsid w:val="00A336C7"/>
    <w:rsid w:val="00A42D9E"/>
    <w:rsid w:val="00A532C4"/>
    <w:rsid w:val="00A771FC"/>
    <w:rsid w:val="00A979D1"/>
    <w:rsid w:val="00AD46EF"/>
    <w:rsid w:val="00AE54E5"/>
    <w:rsid w:val="00AF11E9"/>
    <w:rsid w:val="00B04CA3"/>
    <w:rsid w:val="00B22837"/>
    <w:rsid w:val="00B2392A"/>
    <w:rsid w:val="00B30CD8"/>
    <w:rsid w:val="00B334FF"/>
    <w:rsid w:val="00B61046"/>
    <w:rsid w:val="00B64C32"/>
    <w:rsid w:val="00B71546"/>
    <w:rsid w:val="00BA485D"/>
    <w:rsid w:val="00BC41E6"/>
    <w:rsid w:val="00BC6996"/>
    <w:rsid w:val="00BD1718"/>
    <w:rsid w:val="00BE01C0"/>
    <w:rsid w:val="00BE10F5"/>
    <w:rsid w:val="00C1077C"/>
    <w:rsid w:val="00C20FEA"/>
    <w:rsid w:val="00C21387"/>
    <w:rsid w:val="00C22DDD"/>
    <w:rsid w:val="00C40EFE"/>
    <w:rsid w:val="00C47FB4"/>
    <w:rsid w:val="00C719C5"/>
    <w:rsid w:val="00C77975"/>
    <w:rsid w:val="00C834D2"/>
    <w:rsid w:val="00C8353A"/>
    <w:rsid w:val="00C87AD0"/>
    <w:rsid w:val="00C95E6A"/>
    <w:rsid w:val="00C9672F"/>
    <w:rsid w:val="00CA74F7"/>
    <w:rsid w:val="00CB0F9C"/>
    <w:rsid w:val="00CC1BE4"/>
    <w:rsid w:val="00CC7D83"/>
    <w:rsid w:val="00CD27F1"/>
    <w:rsid w:val="00CD4D61"/>
    <w:rsid w:val="00CD7622"/>
    <w:rsid w:val="00CF1904"/>
    <w:rsid w:val="00CF3018"/>
    <w:rsid w:val="00D04205"/>
    <w:rsid w:val="00D11E61"/>
    <w:rsid w:val="00D25F12"/>
    <w:rsid w:val="00D33B5F"/>
    <w:rsid w:val="00D42AC9"/>
    <w:rsid w:val="00D43281"/>
    <w:rsid w:val="00D452FF"/>
    <w:rsid w:val="00D45681"/>
    <w:rsid w:val="00D45BEC"/>
    <w:rsid w:val="00D55E19"/>
    <w:rsid w:val="00D57166"/>
    <w:rsid w:val="00D6273D"/>
    <w:rsid w:val="00D632B0"/>
    <w:rsid w:val="00D71082"/>
    <w:rsid w:val="00D7695D"/>
    <w:rsid w:val="00D84654"/>
    <w:rsid w:val="00D857BE"/>
    <w:rsid w:val="00D86C8D"/>
    <w:rsid w:val="00D87334"/>
    <w:rsid w:val="00D92C0C"/>
    <w:rsid w:val="00DA1377"/>
    <w:rsid w:val="00DB29A0"/>
    <w:rsid w:val="00DB66D6"/>
    <w:rsid w:val="00DC2D22"/>
    <w:rsid w:val="00DD6A99"/>
    <w:rsid w:val="00DE0380"/>
    <w:rsid w:val="00DE24D2"/>
    <w:rsid w:val="00DE47F4"/>
    <w:rsid w:val="00DF172B"/>
    <w:rsid w:val="00DF242B"/>
    <w:rsid w:val="00DF5866"/>
    <w:rsid w:val="00E07A99"/>
    <w:rsid w:val="00E1702D"/>
    <w:rsid w:val="00E1725A"/>
    <w:rsid w:val="00E32BCF"/>
    <w:rsid w:val="00E41CB5"/>
    <w:rsid w:val="00E47559"/>
    <w:rsid w:val="00E56F0F"/>
    <w:rsid w:val="00E83565"/>
    <w:rsid w:val="00EA32DB"/>
    <w:rsid w:val="00EC206B"/>
    <w:rsid w:val="00EC6838"/>
    <w:rsid w:val="00EC6D3B"/>
    <w:rsid w:val="00ED7E3C"/>
    <w:rsid w:val="00EE2122"/>
    <w:rsid w:val="00F34330"/>
    <w:rsid w:val="00F35B00"/>
    <w:rsid w:val="00F55B90"/>
    <w:rsid w:val="00F56E77"/>
    <w:rsid w:val="00F71B1F"/>
    <w:rsid w:val="00F95C41"/>
    <w:rsid w:val="00FA0D0E"/>
    <w:rsid w:val="00FB2776"/>
    <w:rsid w:val="00FB3A7E"/>
    <w:rsid w:val="00FC05C6"/>
    <w:rsid w:val="00FC4649"/>
    <w:rsid w:val="00FD617F"/>
    <w:rsid w:val="00FF0D75"/>
    <w:rsid w:val="00FF341A"/>
    <w:rsid w:val="00FF455F"/>
    <w:rsid w:val="00FF4C4B"/>
    <w:rsid w:val="00FF6B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6AC63"/>
  <w15:chartTrackingRefBased/>
  <w15:docId w15:val="{F429CD0E-42F5-054B-AA84-9FAD908B4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45D8"/>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2845D8"/>
    <w:pPr>
      <w:keepNext/>
      <w:keepLines/>
      <w:spacing w:before="360" w:after="12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2845D8"/>
    <w:pPr>
      <w:keepNext/>
      <w:keepLines/>
      <w:spacing w:before="12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2845D8"/>
    <w:pPr>
      <w:keepNext/>
      <w:keepLines/>
      <w:spacing w:before="160" w:after="120"/>
      <w:outlineLvl w:val="2"/>
    </w:pPr>
    <w:rPr>
      <w:rFonts w:eastAsiaTheme="majorEastAsia" w:cstheme="majorBidi"/>
      <w:i/>
      <w:color w:val="000000" w:themeColor="text1"/>
    </w:rPr>
  </w:style>
  <w:style w:type="paragraph" w:styleId="Heading4">
    <w:name w:val="heading 4"/>
    <w:basedOn w:val="Normal"/>
    <w:next w:val="BodyText"/>
    <w:link w:val="Heading4Char"/>
    <w:uiPriority w:val="9"/>
    <w:unhideWhenUsed/>
    <w:qFormat/>
    <w:rsid w:val="002845D8"/>
    <w:pPr>
      <w:keepNext/>
      <w:keepLines/>
      <w:spacing w:before="320" w:after="120"/>
      <w:outlineLvl w:val="3"/>
    </w:pPr>
    <w:rPr>
      <w:rFonts w:eastAsiaTheme="majorEastAsia" w:cstheme="majorBidi"/>
      <w:b/>
      <w:bCs/>
      <w:i/>
      <w:color w:val="000000" w:themeColor="text1"/>
    </w:rPr>
  </w:style>
  <w:style w:type="paragraph" w:styleId="Heading5">
    <w:name w:val="heading 5"/>
    <w:basedOn w:val="Normal"/>
    <w:next w:val="BodyText"/>
    <w:link w:val="Heading5Char"/>
    <w:uiPriority w:val="9"/>
    <w:unhideWhenUsed/>
    <w:qFormat/>
    <w:rsid w:val="002845D8"/>
    <w:pPr>
      <w:keepNext/>
      <w:keepLines/>
      <w:spacing w:before="200"/>
      <w:outlineLvl w:val="4"/>
    </w:pPr>
    <w:rPr>
      <w:rFonts w:asciiTheme="majorHAnsi" w:eastAsiaTheme="majorEastAsia" w:hAnsiTheme="majorHAnsi" w:cstheme="majorBidi"/>
      <w:i/>
      <w:iCs/>
      <w:color w:val="4472C4" w:themeColor="accent1"/>
    </w:rPr>
  </w:style>
  <w:style w:type="paragraph" w:styleId="Heading6">
    <w:name w:val="heading 6"/>
    <w:basedOn w:val="Normal"/>
    <w:next w:val="BodyText"/>
    <w:link w:val="Heading6Char"/>
    <w:uiPriority w:val="9"/>
    <w:unhideWhenUsed/>
    <w:qFormat/>
    <w:rsid w:val="002845D8"/>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link w:val="Heading7Char"/>
    <w:uiPriority w:val="9"/>
    <w:unhideWhenUsed/>
    <w:qFormat/>
    <w:rsid w:val="002845D8"/>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link w:val="Heading8Char"/>
    <w:uiPriority w:val="9"/>
    <w:unhideWhenUsed/>
    <w:qFormat/>
    <w:rsid w:val="002845D8"/>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link w:val="Heading9Char"/>
    <w:uiPriority w:val="9"/>
    <w:unhideWhenUsed/>
    <w:qFormat/>
    <w:rsid w:val="002845D8"/>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5D8"/>
    <w:rPr>
      <w:rFonts w:ascii="Times New Roman" w:eastAsiaTheme="majorEastAsia" w:hAnsi="Times New Roman" w:cstheme="majorBidi"/>
      <w:color w:val="000000" w:themeColor="text1"/>
      <w:kern w:val="0"/>
      <w:sz w:val="32"/>
      <w:szCs w:val="32"/>
      <w14:ligatures w14:val="none"/>
    </w:rPr>
  </w:style>
  <w:style w:type="character" w:customStyle="1" w:styleId="Heading2Char">
    <w:name w:val="Heading 2 Char"/>
    <w:basedOn w:val="DefaultParagraphFont"/>
    <w:link w:val="Heading2"/>
    <w:uiPriority w:val="9"/>
    <w:rsid w:val="002845D8"/>
    <w:rPr>
      <w:rFonts w:ascii="Times New Roman" w:eastAsiaTheme="majorEastAsia" w:hAnsi="Times New Roman" w:cstheme="majorBidi"/>
      <w:b/>
      <w:color w:val="000000" w:themeColor="text1"/>
      <w:kern w:val="0"/>
      <w:sz w:val="26"/>
      <w:szCs w:val="26"/>
      <w14:ligatures w14:val="none"/>
    </w:rPr>
  </w:style>
  <w:style w:type="character" w:customStyle="1" w:styleId="Heading3Char">
    <w:name w:val="Heading 3 Char"/>
    <w:basedOn w:val="DefaultParagraphFont"/>
    <w:link w:val="Heading3"/>
    <w:uiPriority w:val="9"/>
    <w:rsid w:val="002845D8"/>
    <w:rPr>
      <w:rFonts w:ascii="Times New Roman" w:eastAsiaTheme="majorEastAsia" w:hAnsi="Times New Roman" w:cstheme="majorBidi"/>
      <w:i/>
      <w:color w:val="000000" w:themeColor="text1"/>
      <w:kern w:val="0"/>
      <w14:ligatures w14:val="none"/>
    </w:rPr>
  </w:style>
  <w:style w:type="character" w:customStyle="1" w:styleId="Heading4Char">
    <w:name w:val="Heading 4 Char"/>
    <w:basedOn w:val="DefaultParagraphFont"/>
    <w:link w:val="Heading4"/>
    <w:uiPriority w:val="9"/>
    <w:rsid w:val="002845D8"/>
    <w:rPr>
      <w:rFonts w:ascii="Times New Roman" w:eastAsiaTheme="majorEastAsia" w:hAnsi="Times New Roman" w:cstheme="majorBidi"/>
      <w:b/>
      <w:bCs/>
      <w:i/>
      <w:color w:val="000000" w:themeColor="text1"/>
      <w:kern w:val="0"/>
      <w14:ligatures w14:val="none"/>
    </w:rPr>
  </w:style>
  <w:style w:type="character" w:customStyle="1" w:styleId="Heading5Char">
    <w:name w:val="Heading 5 Char"/>
    <w:basedOn w:val="DefaultParagraphFont"/>
    <w:link w:val="Heading5"/>
    <w:uiPriority w:val="9"/>
    <w:rsid w:val="002845D8"/>
    <w:rPr>
      <w:rFonts w:asciiTheme="majorHAnsi" w:eastAsiaTheme="majorEastAsia" w:hAnsiTheme="majorHAnsi" w:cstheme="majorBidi"/>
      <w:i/>
      <w:iCs/>
      <w:color w:val="4472C4" w:themeColor="accent1"/>
      <w:kern w:val="0"/>
      <w14:ligatures w14:val="none"/>
    </w:rPr>
  </w:style>
  <w:style w:type="character" w:customStyle="1" w:styleId="Heading6Char">
    <w:name w:val="Heading 6 Char"/>
    <w:basedOn w:val="DefaultParagraphFont"/>
    <w:link w:val="Heading6"/>
    <w:uiPriority w:val="9"/>
    <w:rsid w:val="002845D8"/>
    <w:rPr>
      <w:rFonts w:asciiTheme="majorHAnsi" w:eastAsiaTheme="majorEastAsia" w:hAnsiTheme="majorHAnsi" w:cstheme="majorBidi"/>
      <w:color w:val="4472C4" w:themeColor="accent1"/>
      <w:kern w:val="0"/>
      <w14:ligatures w14:val="none"/>
    </w:rPr>
  </w:style>
  <w:style w:type="character" w:customStyle="1" w:styleId="Heading7Char">
    <w:name w:val="Heading 7 Char"/>
    <w:basedOn w:val="DefaultParagraphFont"/>
    <w:link w:val="Heading7"/>
    <w:uiPriority w:val="9"/>
    <w:rsid w:val="002845D8"/>
    <w:rPr>
      <w:rFonts w:asciiTheme="majorHAnsi" w:eastAsiaTheme="majorEastAsia" w:hAnsiTheme="majorHAnsi" w:cstheme="majorBidi"/>
      <w:color w:val="4472C4" w:themeColor="accent1"/>
      <w:kern w:val="0"/>
      <w14:ligatures w14:val="none"/>
    </w:rPr>
  </w:style>
  <w:style w:type="character" w:customStyle="1" w:styleId="Heading8Char">
    <w:name w:val="Heading 8 Char"/>
    <w:basedOn w:val="DefaultParagraphFont"/>
    <w:link w:val="Heading8"/>
    <w:uiPriority w:val="9"/>
    <w:rsid w:val="002845D8"/>
    <w:rPr>
      <w:rFonts w:asciiTheme="majorHAnsi" w:eastAsiaTheme="majorEastAsia" w:hAnsiTheme="majorHAnsi" w:cstheme="majorBidi"/>
      <w:color w:val="4472C4" w:themeColor="accent1"/>
      <w:kern w:val="0"/>
      <w14:ligatures w14:val="none"/>
    </w:rPr>
  </w:style>
  <w:style w:type="character" w:customStyle="1" w:styleId="Heading9Char">
    <w:name w:val="Heading 9 Char"/>
    <w:basedOn w:val="DefaultParagraphFont"/>
    <w:link w:val="Heading9"/>
    <w:uiPriority w:val="9"/>
    <w:rsid w:val="002845D8"/>
    <w:rPr>
      <w:rFonts w:asciiTheme="majorHAnsi" w:eastAsiaTheme="majorEastAsia" w:hAnsiTheme="majorHAnsi" w:cstheme="majorBidi"/>
      <w:color w:val="4472C4" w:themeColor="accent1"/>
      <w:kern w:val="0"/>
      <w14:ligatures w14:val="none"/>
    </w:rPr>
  </w:style>
  <w:style w:type="paragraph" w:styleId="Subtitle">
    <w:name w:val="Subtitle"/>
    <w:basedOn w:val="Normal"/>
    <w:next w:val="Normal"/>
    <w:link w:val="SubtitleChar"/>
    <w:qFormat/>
    <w:rsid w:val="002845D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rsid w:val="002845D8"/>
    <w:rPr>
      <w:rFonts w:ascii="Times New Roman" w:eastAsiaTheme="minorEastAsia" w:hAnsi="Times New Roman" w:cs="Times New Roman"/>
      <w:color w:val="5A5A5A" w:themeColor="text1" w:themeTint="A5"/>
      <w:spacing w:val="15"/>
      <w:kern w:val="0"/>
      <w:sz w:val="22"/>
      <w:szCs w:val="22"/>
      <w14:ligatures w14:val="none"/>
    </w:rPr>
  </w:style>
  <w:style w:type="paragraph" w:styleId="Bibliography">
    <w:name w:val="Bibliography"/>
    <w:basedOn w:val="Normal"/>
    <w:next w:val="Normal"/>
    <w:uiPriority w:val="37"/>
    <w:unhideWhenUsed/>
    <w:qFormat/>
    <w:rsid w:val="002845D8"/>
    <w:pPr>
      <w:spacing w:line="480" w:lineRule="auto"/>
      <w:ind w:left="720" w:hanging="720"/>
    </w:pPr>
  </w:style>
  <w:style w:type="character" w:styleId="PlaceholderText">
    <w:name w:val="Placeholder Text"/>
    <w:basedOn w:val="DefaultParagraphFont"/>
    <w:uiPriority w:val="99"/>
    <w:semiHidden/>
    <w:rsid w:val="002845D8"/>
    <w:rPr>
      <w:color w:val="808080"/>
    </w:rPr>
  </w:style>
  <w:style w:type="paragraph" w:styleId="Revision">
    <w:name w:val="Revision"/>
    <w:hidden/>
    <w:semiHidden/>
    <w:rsid w:val="002845D8"/>
  </w:style>
  <w:style w:type="character" w:styleId="CommentReference">
    <w:name w:val="annotation reference"/>
    <w:basedOn w:val="DefaultParagraphFont"/>
    <w:uiPriority w:val="99"/>
    <w:semiHidden/>
    <w:unhideWhenUsed/>
    <w:rsid w:val="002845D8"/>
    <w:rPr>
      <w:sz w:val="16"/>
      <w:szCs w:val="16"/>
    </w:rPr>
  </w:style>
  <w:style w:type="paragraph" w:styleId="CommentText">
    <w:name w:val="annotation text"/>
    <w:basedOn w:val="Normal"/>
    <w:link w:val="CommentTextChar"/>
    <w:uiPriority w:val="99"/>
    <w:unhideWhenUsed/>
    <w:rsid w:val="002845D8"/>
    <w:rPr>
      <w:sz w:val="20"/>
      <w:szCs w:val="20"/>
    </w:rPr>
  </w:style>
  <w:style w:type="character" w:customStyle="1" w:styleId="CommentTextChar">
    <w:name w:val="Comment Text Char"/>
    <w:basedOn w:val="DefaultParagraphFont"/>
    <w:link w:val="CommentText"/>
    <w:uiPriority w:val="99"/>
    <w:rsid w:val="002845D8"/>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2845D8"/>
    <w:rPr>
      <w:b/>
      <w:bCs/>
    </w:rPr>
  </w:style>
  <w:style w:type="character" w:customStyle="1" w:styleId="CommentSubjectChar">
    <w:name w:val="Comment Subject Char"/>
    <w:basedOn w:val="CommentTextChar"/>
    <w:link w:val="CommentSubject"/>
    <w:uiPriority w:val="99"/>
    <w:semiHidden/>
    <w:rsid w:val="002845D8"/>
    <w:rPr>
      <w:rFonts w:ascii="Times New Roman" w:eastAsia="Times New Roman" w:hAnsi="Times New Roman" w:cs="Times New Roman"/>
      <w:b/>
      <w:bCs/>
      <w:kern w:val="0"/>
      <w:sz w:val="20"/>
      <w:szCs w:val="20"/>
      <w14:ligatures w14:val="none"/>
    </w:rPr>
  </w:style>
  <w:style w:type="paragraph" w:styleId="Header">
    <w:name w:val="header"/>
    <w:basedOn w:val="Normal"/>
    <w:link w:val="HeaderChar"/>
    <w:unhideWhenUsed/>
    <w:rsid w:val="002845D8"/>
    <w:pPr>
      <w:tabs>
        <w:tab w:val="center" w:pos="4680"/>
        <w:tab w:val="right" w:pos="9360"/>
      </w:tabs>
    </w:pPr>
  </w:style>
  <w:style w:type="character" w:customStyle="1" w:styleId="HeaderChar">
    <w:name w:val="Header Char"/>
    <w:basedOn w:val="DefaultParagraphFont"/>
    <w:link w:val="Header"/>
    <w:rsid w:val="002845D8"/>
    <w:rPr>
      <w:rFonts w:ascii="Times New Roman" w:eastAsia="Times New Roman" w:hAnsi="Times New Roman" w:cs="Times New Roman"/>
      <w:kern w:val="0"/>
      <w14:ligatures w14:val="none"/>
    </w:rPr>
  </w:style>
  <w:style w:type="paragraph" w:styleId="Footer">
    <w:name w:val="footer"/>
    <w:basedOn w:val="Normal"/>
    <w:link w:val="FooterChar"/>
    <w:unhideWhenUsed/>
    <w:rsid w:val="002845D8"/>
    <w:pPr>
      <w:tabs>
        <w:tab w:val="center" w:pos="4680"/>
        <w:tab w:val="right" w:pos="9360"/>
      </w:tabs>
    </w:pPr>
  </w:style>
  <w:style w:type="character" w:customStyle="1" w:styleId="FooterChar">
    <w:name w:val="Footer Char"/>
    <w:basedOn w:val="DefaultParagraphFont"/>
    <w:link w:val="Footer"/>
    <w:rsid w:val="002845D8"/>
    <w:rPr>
      <w:rFonts w:ascii="Times New Roman" w:eastAsia="Times New Roman" w:hAnsi="Times New Roman" w:cs="Times New Roman"/>
      <w:kern w:val="0"/>
      <w14:ligatures w14:val="none"/>
    </w:rPr>
  </w:style>
  <w:style w:type="paragraph" w:styleId="NoSpacing">
    <w:name w:val="No Spacing"/>
    <w:uiPriority w:val="1"/>
    <w:qFormat/>
    <w:rsid w:val="002845D8"/>
  </w:style>
  <w:style w:type="character" w:styleId="PageNumber">
    <w:name w:val="page number"/>
    <w:basedOn w:val="DefaultParagraphFont"/>
    <w:semiHidden/>
    <w:unhideWhenUsed/>
    <w:rsid w:val="002845D8"/>
  </w:style>
  <w:style w:type="paragraph" w:styleId="TOCHeading">
    <w:name w:val="TOC Heading"/>
    <w:basedOn w:val="Heading1"/>
    <w:next w:val="Normal"/>
    <w:uiPriority w:val="39"/>
    <w:unhideWhenUsed/>
    <w:qFormat/>
    <w:rsid w:val="002845D8"/>
    <w:pPr>
      <w:spacing w:before="480" w:after="0"/>
      <w:outlineLvl w:val="9"/>
    </w:pPr>
    <w:rPr>
      <w:rFonts w:asciiTheme="majorHAnsi" w:hAnsiTheme="majorHAnsi"/>
      <w:b/>
      <w:bCs/>
      <w:color w:val="2F5496" w:themeColor="accent1" w:themeShade="BF"/>
      <w:sz w:val="28"/>
      <w:szCs w:val="28"/>
    </w:rPr>
  </w:style>
  <w:style w:type="paragraph" w:styleId="TOC1">
    <w:name w:val="toc 1"/>
    <w:basedOn w:val="Normal"/>
    <w:next w:val="Normal"/>
    <w:autoRedefine/>
    <w:uiPriority w:val="39"/>
    <w:unhideWhenUsed/>
    <w:rsid w:val="002845D8"/>
    <w:pPr>
      <w:tabs>
        <w:tab w:val="right" w:leader="dot" w:pos="9350"/>
      </w:tabs>
      <w:spacing w:before="120"/>
    </w:pPr>
    <w:rPr>
      <w:rFonts w:cstheme="minorHAnsi"/>
      <w:b/>
      <w:bCs/>
      <w:i/>
      <w:iCs/>
    </w:rPr>
  </w:style>
  <w:style w:type="paragraph" w:styleId="TOC2">
    <w:name w:val="toc 2"/>
    <w:basedOn w:val="Normal"/>
    <w:next w:val="Normal"/>
    <w:autoRedefine/>
    <w:uiPriority w:val="39"/>
    <w:unhideWhenUsed/>
    <w:rsid w:val="002845D8"/>
    <w:pPr>
      <w:spacing w:before="120"/>
      <w:ind w:left="240"/>
    </w:pPr>
    <w:rPr>
      <w:rFonts w:cstheme="minorHAnsi"/>
      <w:b/>
      <w:bCs/>
      <w:sz w:val="22"/>
      <w:szCs w:val="22"/>
    </w:rPr>
  </w:style>
  <w:style w:type="paragraph" w:styleId="TOC3">
    <w:name w:val="toc 3"/>
    <w:basedOn w:val="Normal"/>
    <w:next w:val="Normal"/>
    <w:autoRedefine/>
    <w:uiPriority w:val="39"/>
    <w:unhideWhenUsed/>
    <w:rsid w:val="002845D8"/>
    <w:pPr>
      <w:tabs>
        <w:tab w:val="right" w:leader="dot" w:pos="9350"/>
      </w:tabs>
      <w:ind w:left="480"/>
    </w:pPr>
    <w:rPr>
      <w:rFonts w:cstheme="minorHAnsi"/>
      <w:sz w:val="20"/>
      <w:szCs w:val="20"/>
    </w:rPr>
  </w:style>
  <w:style w:type="character" w:styleId="Hyperlink">
    <w:name w:val="Hyperlink"/>
    <w:basedOn w:val="DefaultParagraphFont"/>
    <w:uiPriority w:val="99"/>
    <w:unhideWhenUsed/>
    <w:rsid w:val="002845D8"/>
    <w:rPr>
      <w:color w:val="0563C1" w:themeColor="hyperlink"/>
      <w:u w:val="single"/>
    </w:rPr>
  </w:style>
  <w:style w:type="paragraph" w:styleId="TOC4">
    <w:name w:val="toc 4"/>
    <w:basedOn w:val="Normal"/>
    <w:next w:val="Normal"/>
    <w:autoRedefine/>
    <w:uiPriority w:val="39"/>
    <w:semiHidden/>
    <w:unhideWhenUsed/>
    <w:rsid w:val="002845D8"/>
    <w:pPr>
      <w:ind w:left="720"/>
    </w:pPr>
    <w:rPr>
      <w:rFonts w:cstheme="minorHAnsi"/>
      <w:sz w:val="20"/>
      <w:szCs w:val="20"/>
    </w:rPr>
  </w:style>
  <w:style w:type="paragraph" w:styleId="TOC5">
    <w:name w:val="toc 5"/>
    <w:basedOn w:val="Normal"/>
    <w:next w:val="Normal"/>
    <w:autoRedefine/>
    <w:uiPriority w:val="39"/>
    <w:semiHidden/>
    <w:unhideWhenUsed/>
    <w:rsid w:val="002845D8"/>
    <w:pPr>
      <w:ind w:left="960"/>
    </w:pPr>
    <w:rPr>
      <w:rFonts w:cstheme="minorHAnsi"/>
      <w:sz w:val="20"/>
      <w:szCs w:val="20"/>
    </w:rPr>
  </w:style>
  <w:style w:type="paragraph" w:styleId="TOC6">
    <w:name w:val="toc 6"/>
    <w:basedOn w:val="Normal"/>
    <w:next w:val="Normal"/>
    <w:autoRedefine/>
    <w:uiPriority w:val="39"/>
    <w:semiHidden/>
    <w:unhideWhenUsed/>
    <w:rsid w:val="002845D8"/>
    <w:pPr>
      <w:ind w:left="1200"/>
    </w:pPr>
    <w:rPr>
      <w:rFonts w:cstheme="minorHAnsi"/>
      <w:sz w:val="20"/>
      <w:szCs w:val="20"/>
    </w:rPr>
  </w:style>
  <w:style w:type="paragraph" w:styleId="TOC7">
    <w:name w:val="toc 7"/>
    <w:basedOn w:val="Normal"/>
    <w:next w:val="Normal"/>
    <w:autoRedefine/>
    <w:uiPriority w:val="39"/>
    <w:semiHidden/>
    <w:unhideWhenUsed/>
    <w:rsid w:val="002845D8"/>
    <w:pPr>
      <w:ind w:left="1440"/>
    </w:pPr>
    <w:rPr>
      <w:rFonts w:cstheme="minorHAnsi"/>
      <w:sz w:val="20"/>
      <w:szCs w:val="20"/>
    </w:rPr>
  </w:style>
  <w:style w:type="paragraph" w:styleId="TOC8">
    <w:name w:val="toc 8"/>
    <w:basedOn w:val="Normal"/>
    <w:next w:val="Normal"/>
    <w:autoRedefine/>
    <w:uiPriority w:val="39"/>
    <w:semiHidden/>
    <w:unhideWhenUsed/>
    <w:rsid w:val="002845D8"/>
    <w:pPr>
      <w:ind w:left="1680"/>
    </w:pPr>
    <w:rPr>
      <w:rFonts w:cstheme="minorHAnsi"/>
      <w:sz w:val="20"/>
      <w:szCs w:val="20"/>
    </w:rPr>
  </w:style>
  <w:style w:type="paragraph" w:styleId="TOC9">
    <w:name w:val="toc 9"/>
    <w:basedOn w:val="Normal"/>
    <w:next w:val="Normal"/>
    <w:autoRedefine/>
    <w:uiPriority w:val="39"/>
    <w:semiHidden/>
    <w:unhideWhenUsed/>
    <w:rsid w:val="002845D8"/>
    <w:pPr>
      <w:ind w:left="1920"/>
    </w:pPr>
    <w:rPr>
      <w:rFonts w:cstheme="minorHAnsi"/>
      <w:sz w:val="20"/>
      <w:szCs w:val="20"/>
    </w:rPr>
  </w:style>
  <w:style w:type="table" w:styleId="TableGrid">
    <w:name w:val="Table Grid"/>
    <w:basedOn w:val="TableNormal"/>
    <w:uiPriority w:val="39"/>
    <w:rsid w:val="002845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semiHidden/>
    <w:unhideWhenUsed/>
    <w:rsid w:val="002845D8"/>
  </w:style>
  <w:style w:type="paragraph" w:styleId="BodyText">
    <w:name w:val="Body Text"/>
    <w:basedOn w:val="Normal"/>
    <w:link w:val="BodyTextChar"/>
    <w:uiPriority w:val="99"/>
    <w:qFormat/>
    <w:rsid w:val="002845D8"/>
    <w:pPr>
      <w:ind w:firstLine="720"/>
    </w:pPr>
  </w:style>
  <w:style w:type="character" w:customStyle="1" w:styleId="BodyTextChar">
    <w:name w:val="Body Text Char"/>
    <w:basedOn w:val="DefaultParagraphFont"/>
    <w:link w:val="BodyText"/>
    <w:uiPriority w:val="99"/>
    <w:rsid w:val="002845D8"/>
    <w:rPr>
      <w:rFonts w:ascii="Times New Roman" w:eastAsia="Times New Roman" w:hAnsi="Times New Roman" w:cs="Times New Roman"/>
      <w:kern w:val="0"/>
      <w14:ligatures w14:val="none"/>
    </w:rPr>
  </w:style>
  <w:style w:type="paragraph" w:customStyle="1" w:styleId="FirstParagraph">
    <w:name w:val="First Paragraph"/>
    <w:basedOn w:val="BodyText"/>
    <w:next w:val="BodyText"/>
    <w:qFormat/>
    <w:rsid w:val="002845D8"/>
  </w:style>
  <w:style w:type="paragraph" w:customStyle="1" w:styleId="Compact">
    <w:name w:val="Compact"/>
    <w:basedOn w:val="BodyText"/>
    <w:qFormat/>
    <w:rsid w:val="002845D8"/>
    <w:pPr>
      <w:spacing w:before="36" w:after="36"/>
    </w:pPr>
  </w:style>
  <w:style w:type="paragraph" w:styleId="Title">
    <w:name w:val="Title"/>
    <w:basedOn w:val="Normal"/>
    <w:next w:val="BodyText"/>
    <w:link w:val="TitleChar"/>
    <w:qFormat/>
    <w:rsid w:val="002845D8"/>
    <w:pPr>
      <w:keepNext/>
      <w:keepLines/>
    </w:pPr>
    <w:rPr>
      <w:rFonts w:eastAsiaTheme="majorEastAsia" w:cstheme="majorBidi"/>
      <w:bCs/>
      <w:szCs w:val="36"/>
    </w:rPr>
  </w:style>
  <w:style w:type="character" w:customStyle="1" w:styleId="TitleChar">
    <w:name w:val="Title Char"/>
    <w:basedOn w:val="DefaultParagraphFont"/>
    <w:link w:val="Title"/>
    <w:rsid w:val="002845D8"/>
    <w:rPr>
      <w:rFonts w:ascii="Times New Roman" w:eastAsiaTheme="majorEastAsia" w:hAnsi="Times New Roman" w:cstheme="majorBidi"/>
      <w:bCs/>
      <w:kern w:val="0"/>
      <w:szCs w:val="36"/>
      <w14:ligatures w14:val="none"/>
    </w:rPr>
  </w:style>
  <w:style w:type="paragraph" w:customStyle="1" w:styleId="Author">
    <w:name w:val="Author"/>
    <w:next w:val="BodyText"/>
    <w:qFormat/>
    <w:rsid w:val="002845D8"/>
    <w:pPr>
      <w:keepNext/>
      <w:keepLines/>
      <w:spacing w:line="480" w:lineRule="auto"/>
    </w:pPr>
    <w:rPr>
      <w:rFonts w:ascii="Times New Roman" w:hAnsi="Times New Roman"/>
      <w:kern w:val="0"/>
      <w14:ligatures w14:val="none"/>
    </w:rPr>
  </w:style>
  <w:style w:type="paragraph" w:styleId="Date">
    <w:name w:val="Date"/>
    <w:next w:val="BodyText"/>
    <w:link w:val="DateChar"/>
    <w:qFormat/>
    <w:rsid w:val="002845D8"/>
    <w:pPr>
      <w:keepNext/>
      <w:keepLines/>
      <w:spacing w:after="200"/>
      <w:jc w:val="center"/>
    </w:pPr>
    <w:rPr>
      <w:kern w:val="0"/>
      <w14:ligatures w14:val="none"/>
    </w:rPr>
  </w:style>
  <w:style w:type="character" w:customStyle="1" w:styleId="DateChar">
    <w:name w:val="Date Char"/>
    <w:basedOn w:val="DefaultParagraphFont"/>
    <w:link w:val="Date"/>
    <w:rsid w:val="002845D8"/>
    <w:rPr>
      <w:kern w:val="0"/>
      <w14:ligatures w14:val="none"/>
    </w:rPr>
  </w:style>
  <w:style w:type="paragraph" w:customStyle="1" w:styleId="Abstract">
    <w:name w:val="Abstract"/>
    <w:basedOn w:val="Normal"/>
    <w:next w:val="BodyText"/>
    <w:qFormat/>
    <w:rsid w:val="002845D8"/>
    <w:pPr>
      <w:keepNext/>
      <w:keepLines/>
      <w:spacing w:before="300" w:after="300"/>
    </w:pPr>
    <w:rPr>
      <w:sz w:val="20"/>
      <w:szCs w:val="20"/>
    </w:rPr>
  </w:style>
  <w:style w:type="paragraph" w:styleId="BlockText">
    <w:name w:val="Block Text"/>
    <w:basedOn w:val="BodyText"/>
    <w:next w:val="BodyText"/>
    <w:uiPriority w:val="9"/>
    <w:unhideWhenUsed/>
    <w:qFormat/>
    <w:rsid w:val="002845D8"/>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unhideWhenUsed/>
    <w:qFormat/>
    <w:rsid w:val="002845D8"/>
    <w:pPr>
      <w:spacing w:after="200"/>
    </w:pPr>
  </w:style>
  <w:style w:type="character" w:customStyle="1" w:styleId="FootnoteTextChar">
    <w:name w:val="Footnote Text Char"/>
    <w:basedOn w:val="DefaultParagraphFont"/>
    <w:link w:val="FootnoteText"/>
    <w:uiPriority w:val="9"/>
    <w:rsid w:val="002845D8"/>
    <w:rPr>
      <w:rFonts w:ascii="Times New Roman" w:eastAsia="Times New Roman" w:hAnsi="Times New Roman" w:cs="Times New Roman"/>
      <w:kern w:val="0"/>
      <w14:ligatures w14:val="none"/>
    </w:rPr>
  </w:style>
  <w:style w:type="table" w:customStyle="1" w:styleId="Table">
    <w:name w:val="Table"/>
    <w:semiHidden/>
    <w:unhideWhenUsed/>
    <w:qFormat/>
    <w:rsid w:val="002845D8"/>
    <w:pPr>
      <w:spacing w:after="200"/>
    </w:pPr>
    <w:rPr>
      <w:kern w:val="0"/>
      <w14:ligatures w14:val="none"/>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2845D8"/>
    <w:pPr>
      <w:keepNext/>
      <w:keepLines/>
    </w:pPr>
    <w:rPr>
      <w:b/>
    </w:rPr>
  </w:style>
  <w:style w:type="paragraph" w:customStyle="1" w:styleId="Definition">
    <w:name w:val="Definition"/>
    <w:basedOn w:val="Normal"/>
    <w:rsid w:val="002845D8"/>
    <w:pPr>
      <w:spacing w:after="200"/>
    </w:pPr>
  </w:style>
  <w:style w:type="paragraph" w:styleId="Caption">
    <w:name w:val="caption"/>
    <w:basedOn w:val="Normal"/>
    <w:link w:val="CaptionChar"/>
    <w:rsid w:val="002845D8"/>
    <w:pPr>
      <w:spacing w:after="120"/>
    </w:pPr>
  </w:style>
  <w:style w:type="paragraph" w:customStyle="1" w:styleId="TableCaption">
    <w:name w:val="Table Caption"/>
    <w:basedOn w:val="Caption"/>
    <w:rsid w:val="002845D8"/>
    <w:pPr>
      <w:keepNext/>
    </w:pPr>
  </w:style>
  <w:style w:type="paragraph" w:customStyle="1" w:styleId="ImageCaption">
    <w:name w:val="Image Caption"/>
    <w:basedOn w:val="Caption"/>
    <w:rsid w:val="002845D8"/>
    <w:rPr>
      <w:i/>
    </w:rPr>
  </w:style>
  <w:style w:type="paragraph" w:customStyle="1" w:styleId="Figure">
    <w:name w:val="Figure"/>
    <w:basedOn w:val="Normal"/>
    <w:rsid w:val="002845D8"/>
    <w:pPr>
      <w:spacing w:after="200"/>
    </w:pPr>
  </w:style>
  <w:style w:type="paragraph" w:customStyle="1" w:styleId="CaptionedFigure">
    <w:name w:val="Captioned Figure"/>
    <w:basedOn w:val="Figure"/>
    <w:rsid w:val="002845D8"/>
    <w:pPr>
      <w:keepNext/>
    </w:pPr>
  </w:style>
  <w:style w:type="character" w:customStyle="1" w:styleId="CaptionChar">
    <w:name w:val="Caption Char"/>
    <w:basedOn w:val="DefaultParagraphFont"/>
    <w:link w:val="Caption"/>
    <w:rsid w:val="002845D8"/>
    <w:rPr>
      <w:rFonts w:ascii="Times New Roman" w:eastAsia="Times New Roman" w:hAnsi="Times New Roman" w:cs="Times New Roman"/>
      <w:kern w:val="0"/>
      <w14:ligatures w14:val="none"/>
    </w:rPr>
  </w:style>
  <w:style w:type="character" w:customStyle="1" w:styleId="VerbatimChar">
    <w:name w:val="Verbatim Char"/>
    <w:basedOn w:val="CaptionChar"/>
    <w:link w:val="SourceCode"/>
    <w:rsid w:val="002845D8"/>
    <w:rPr>
      <w:rFonts w:ascii="Consolas" w:eastAsia="Times New Roman" w:hAnsi="Consolas" w:cs="Times New Roman"/>
      <w:kern w:val="0"/>
      <w:sz w:val="22"/>
      <w:shd w:val="clear" w:color="auto" w:fill="F8F8F8"/>
      <w14:ligatures w14:val="none"/>
    </w:rPr>
  </w:style>
  <w:style w:type="character" w:styleId="FootnoteReference">
    <w:name w:val="footnote reference"/>
    <w:basedOn w:val="CaptionChar"/>
    <w:rsid w:val="002845D8"/>
    <w:rPr>
      <w:rFonts w:ascii="Times New Roman" w:eastAsia="Times New Roman" w:hAnsi="Times New Roman" w:cs="Times New Roman"/>
      <w:i w:val="0"/>
      <w:kern w:val="0"/>
      <w:vertAlign w:val="superscript"/>
      <w14:ligatures w14:val="none"/>
    </w:rPr>
  </w:style>
  <w:style w:type="paragraph" w:customStyle="1" w:styleId="SourceCode">
    <w:name w:val="Source Code"/>
    <w:basedOn w:val="Normal"/>
    <w:link w:val="VerbatimChar"/>
    <w:rsid w:val="002845D8"/>
    <w:pPr>
      <w:shd w:val="clear" w:color="auto" w:fill="F8F8F8"/>
      <w:wordWrap w:val="0"/>
      <w:spacing w:after="200"/>
    </w:pPr>
    <w:rPr>
      <w:rFonts w:ascii="Consolas" w:hAnsi="Consolas"/>
      <w:sz w:val="22"/>
    </w:rPr>
  </w:style>
  <w:style w:type="character" w:customStyle="1" w:styleId="KeywordTok">
    <w:name w:val="KeywordTok"/>
    <w:basedOn w:val="VerbatimChar"/>
    <w:rsid w:val="002845D8"/>
    <w:rPr>
      <w:rFonts w:ascii="Consolas" w:eastAsia="Times New Roman" w:hAnsi="Consolas" w:cs="Times New Roman"/>
      <w:b/>
      <w:color w:val="204A87"/>
      <w:kern w:val="0"/>
      <w:sz w:val="22"/>
      <w:shd w:val="clear" w:color="auto" w:fill="F8F8F8"/>
      <w14:ligatures w14:val="none"/>
    </w:rPr>
  </w:style>
  <w:style w:type="character" w:customStyle="1" w:styleId="DataTypeTok">
    <w:name w:val="DataTypeTok"/>
    <w:basedOn w:val="VerbatimChar"/>
    <w:rsid w:val="002845D8"/>
    <w:rPr>
      <w:rFonts w:ascii="Consolas" w:eastAsia="Times New Roman" w:hAnsi="Consolas" w:cs="Times New Roman"/>
      <w:color w:val="204A87"/>
      <w:kern w:val="0"/>
      <w:sz w:val="22"/>
      <w:shd w:val="clear" w:color="auto" w:fill="F8F8F8"/>
      <w14:ligatures w14:val="none"/>
    </w:rPr>
  </w:style>
  <w:style w:type="character" w:customStyle="1" w:styleId="DecValTok">
    <w:name w:val="DecValTok"/>
    <w:basedOn w:val="VerbatimChar"/>
    <w:rsid w:val="002845D8"/>
    <w:rPr>
      <w:rFonts w:ascii="Consolas" w:eastAsia="Times New Roman" w:hAnsi="Consolas" w:cs="Times New Roman"/>
      <w:color w:val="0000CF"/>
      <w:kern w:val="0"/>
      <w:sz w:val="22"/>
      <w:shd w:val="clear" w:color="auto" w:fill="F8F8F8"/>
      <w14:ligatures w14:val="none"/>
    </w:rPr>
  </w:style>
  <w:style w:type="character" w:customStyle="1" w:styleId="BaseNTok">
    <w:name w:val="BaseNTok"/>
    <w:basedOn w:val="VerbatimChar"/>
    <w:rsid w:val="002845D8"/>
    <w:rPr>
      <w:rFonts w:ascii="Consolas" w:eastAsia="Times New Roman" w:hAnsi="Consolas" w:cs="Times New Roman"/>
      <w:color w:val="0000CF"/>
      <w:kern w:val="0"/>
      <w:sz w:val="22"/>
      <w:shd w:val="clear" w:color="auto" w:fill="F8F8F8"/>
      <w14:ligatures w14:val="none"/>
    </w:rPr>
  </w:style>
  <w:style w:type="character" w:customStyle="1" w:styleId="FloatTok">
    <w:name w:val="FloatTok"/>
    <w:basedOn w:val="VerbatimChar"/>
    <w:rsid w:val="002845D8"/>
    <w:rPr>
      <w:rFonts w:ascii="Consolas" w:eastAsia="Times New Roman" w:hAnsi="Consolas" w:cs="Times New Roman"/>
      <w:color w:val="0000CF"/>
      <w:kern w:val="0"/>
      <w:sz w:val="22"/>
      <w:shd w:val="clear" w:color="auto" w:fill="F8F8F8"/>
      <w14:ligatures w14:val="none"/>
    </w:rPr>
  </w:style>
  <w:style w:type="character" w:customStyle="1" w:styleId="ConstantTok">
    <w:name w:val="ConstantTok"/>
    <w:basedOn w:val="VerbatimChar"/>
    <w:rsid w:val="002845D8"/>
    <w:rPr>
      <w:rFonts w:ascii="Consolas" w:eastAsia="Times New Roman" w:hAnsi="Consolas" w:cs="Times New Roman"/>
      <w:color w:val="000000"/>
      <w:kern w:val="0"/>
      <w:sz w:val="22"/>
      <w:shd w:val="clear" w:color="auto" w:fill="F8F8F8"/>
      <w14:ligatures w14:val="none"/>
    </w:rPr>
  </w:style>
  <w:style w:type="character" w:customStyle="1" w:styleId="CharTok">
    <w:name w:val="CharTok"/>
    <w:basedOn w:val="VerbatimChar"/>
    <w:rsid w:val="002845D8"/>
    <w:rPr>
      <w:rFonts w:ascii="Consolas" w:eastAsia="Times New Roman" w:hAnsi="Consolas" w:cs="Times New Roman"/>
      <w:color w:val="4E9A06"/>
      <w:kern w:val="0"/>
      <w:sz w:val="22"/>
      <w:shd w:val="clear" w:color="auto" w:fill="F8F8F8"/>
      <w14:ligatures w14:val="none"/>
    </w:rPr>
  </w:style>
  <w:style w:type="character" w:customStyle="1" w:styleId="SpecialCharTok">
    <w:name w:val="SpecialCharTok"/>
    <w:basedOn w:val="VerbatimChar"/>
    <w:rsid w:val="002845D8"/>
    <w:rPr>
      <w:rFonts w:ascii="Consolas" w:eastAsia="Times New Roman" w:hAnsi="Consolas" w:cs="Times New Roman"/>
      <w:color w:val="000000"/>
      <w:kern w:val="0"/>
      <w:sz w:val="22"/>
      <w:shd w:val="clear" w:color="auto" w:fill="F8F8F8"/>
      <w14:ligatures w14:val="none"/>
    </w:rPr>
  </w:style>
  <w:style w:type="character" w:customStyle="1" w:styleId="StringTok">
    <w:name w:val="StringTok"/>
    <w:basedOn w:val="VerbatimChar"/>
    <w:rsid w:val="002845D8"/>
    <w:rPr>
      <w:rFonts w:ascii="Consolas" w:eastAsia="Times New Roman" w:hAnsi="Consolas" w:cs="Times New Roman"/>
      <w:color w:val="4E9A06"/>
      <w:kern w:val="0"/>
      <w:sz w:val="22"/>
      <w:shd w:val="clear" w:color="auto" w:fill="F8F8F8"/>
      <w14:ligatures w14:val="none"/>
    </w:rPr>
  </w:style>
  <w:style w:type="character" w:customStyle="1" w:styleId="VerbatimStringTok">
    <w:name w:val="VerbatimStringTok"/>
    <w:basedOn w:val="VerbatimChar"/>
    <w:rsid w:val="002845D8"/>
    <w:rPr>
      <w:rFonts w:ascii="Consolas" w:eastAsia="Times New Roman" w:hAnsi="Consolas" w:cs="Times New Roman"/>
      <w:color w:val="4E9A06"/>
      <w:kern w:val="0"/>
      <w:sz w:val="22"/>
      <w:shd w:val="clear" w:color="auto" w:fill="F8F8F8"/>
      <w14:ligatures w14:val="none"/>
    </w:rPr>
  </w:style>
  <w:style w:type="character" w:customStyle="1" w:styleId="SpecialStringTok">
    <w:name w:val="SpecialStringTok"/>
    <w:basedOn w:val="VerbatimChar"/>
    <w:rsid w:val="002845D8"/>
    <w:rPr>
      <w:rFonts w:ascii="Consolas" w:eastAsia="Times New Roman" w:hAnsi="Consolas" w:cs="Times New Roman"/>
      <w:color w:val="4E9A06"/>
      <w:kern w:val="0"/>
      <w:sz w:val="22"/>
      <w:shd w:val="clear" w:color="auto" w:fill="F8F8F8"/>
      <w14:ligatures w14:val="none"/>
    </w:rPr>
  </w:style>
  <w:style w:type="character" w:customStyle="1" w:styleId="ImportTok">
    <w:name w:val="ImportTok"/>
    <w:basedOn w:val="VerbatimChar"/>
    <w:rsid w:val="002845D8"/>
    <w:rPr>
      <w:rFonts w:ascii="Consolas" w:eastAsia="Times New Roman" w:hAnsi="Consolas" w:cs="Times New Roman"/>
      <w:kern w:val="0"/>
      <w:sz w:val="22"/>
      <w:shd w:val="clear" w:color="auto" w:fill="F8F8F8"/>
      <w14:ligatures w14:val="none"/>
    </w:rPr>
  </w:style>
  <w:style w:type="character" w:customStyle="1" w:styleId="CommentTok">
    <w:name w:val="CommentTok"/>
    <w:basedOn w:val="VerbatimChar"/>
    <w:rsid w:val="002845D8"/>
    <w:rPr>
      <w:rFonts w:ascii="Consolas" w:eastAsia="Times New Roman" w:hAnsi="Consolas" w:cs="Times New Roman"/>
      <w:i/>
      <w:color w:val="8F5902"/>
      <w:kern w:val="0"/>
      <w:sz w:val="22"/>
      <w:shd w:val="clear" w:color="auto" w:fill="F8F8F8"/>
      <w14:ligatures w14:val="none"/>
    </w:rPr>
  </w:style>
  <w:style w:type="character" w:customStyle="1" w:styleId="DocumentationTok">
    <w:name w:val="DocumentationTok"/>
    <w:basedOn w:val="VerbatimChar"/>
    <w:rsid w:val="002845D8"/>
    <w:rPr>
      <w:rFonts w:ascii="Consolas" w:eastAsia="Times New Roman" w:hAnsi="Consolas" w:cs="Times New Roman"/>
      <w:b/>
      <w:i/>
      <w:color w:val="8F5902"/>
      <w:kern w:val="0"/>
      <w:sz w:val="22"/>
      <w:shd w:val="clear" w:color="auto" w:fill="F8F8F8"/>
      <w14:ligatures w14:val="none"/>
    </w:rPr>
  </w:style>
  <w:style w:type="character" w:customStyle="1" w:styleId="AnnotationTok">
    <w:name w:val="AnnotationTok"/>
    <w:basedOn w:val="VerbatimChar"/>
    <w:rsid w:val="002845D8"/>
    <w:rPr>
      <w:rFonts w:ascii="Consolas" w:eastAsia="Times New Roman" w:hAnsi="Consolas" w:cs="Times New Roman"/>
      <w:b/>
      <w:i/>
      <w:color w:val="8F5902"/>
      <w:kern w:val="0"/>
      <w:sz w:val="22"/>
      <w:shd w:val="clear" w:color="auto" w:fill="F8F8F8"/>
      <w14:ligatures w14:val="none"/>
    </w:rPr>
  </w:style>
  <w:style w:type="character" w:customStyle="1" w:styleId="CommentVarTok">
    <w:name w:val="CommentVarTok"/>
    <w:basedOn w:val="VerbatimChar"/>
    <w:rsid w:val="002845D8"/>
    <w:rPr>
      <w:rFonts w:ascii="Consolas" w:eastAsia="Times New Roman" w:hAnsi="Consolas" w:cs="Times New Roman"/>
      <w:b/>
      <w:i/>
      <w:color w:val="8F5902"/>
      <w:kern w:val="0"/>
      <w:sz w:val="22"/>
      <w:shd w:val="clear" w:color="auto" w:fill="F8F8F8"/>
      <w14:ligatures w14:val="none"/>
    </w:rPr>
  </w:style>
  <w:style w:type="character" w:customStyle="1" w:styleId="OtherTok">
    <w:name w:val="OtherTok"/>
    <w:basedOn w:val="VerbatimChar"/>
    <w:rsid w:val="002845D8"/>
    <w:rPr>
      <w:rFonts w:ascii="Consolas" w:eastAsia="Times New Roman" w:hAnsi="Consolas" w:cs="Times New Roman"/>
      <w:color w:val="8F5902"/>
      <w:kern w:val="0"/>
      <w:sz w:val="22"/>
      <w:shd w:val="clear" w:color="auto" w:fill="F8F8F8"/>
      <w14:ligatures w14:val="none"/>
    </w:rPr>
  </w:style>
  <w:style w:type="character" w:customStyle="1" w:styleId="FunctionTok">
    <w:name w:val="FunctionTok"/>
    <w:basedOn w:val="VerbatimChar"/>
    <w:rsid w:val="002845D8"/>
    <w:rPr>
      <w:rFonts w:ascii="Consolas" w:eastAsia="Times New Roman" w:hAnsi="Consolas" w:cs="Times New Roman"/>
      <w:color w:val="000000"/>
      <w:kern w:val="0"/>
      <w:sz w:val="22"/>
      <w:shd w:val="clear" w:color="auto" w:fill="F8F8F8"/>
      <w14:ligatures w14:val="none"/>
    </w:rPr>
  </w:style>
  <w:style w:type="character" w:customStyle="1" w:styleId="VariableTok">
    <w:name w:val="VariableTok"/>
    <w:basedOn w:val="VerbatimChar"/>
    <w:rsid w:val="002845D8"/>
    <w:rPr>
      <w:rFonts w:ascii="Consolas" w:eastAsia="Times New Roman" w:hAnsi="Consolas" w:cs="Times New Roman"/>
      <w:color w:val="000000"/>
      <w:kern w:val="0"/>
      <w:sz w:val="22"/>
      <w:shd w:val="clear" w:color="auto" w:fill="F8F8F8"/>
      <w14:ligatures w14:val="none"/>
    </w:rPr>
  </w:style>
  <w:style w:type="character" w:customStyle="1" w:styleId="ControlFlowTok">
    <w:name w:val="ControlFlowTok"/>
    <w:basedOn w:val="VerbatimChar"/>
    <w:rsid w:val="002845D8"/>
    <w:rPr>
      <w:rFonts w:ascii="Consolas" w:eastAsia="Times New Roman" w:hAnsi="Consolas" w:cs="Times New Roman"/>
      <w:b/>
      <w:color w:val="204A87"/>
      <w:kern w:val="0"/>
      <w:sz w:val="22"/>
      <w:shd w:val="clear" w:color="auto" w:fill="F8F8F8"/>
      <w14:ligatures w14:val="none"/>
    </w:rPr>
  </w:style>
  <w:style w:type="character" w:customStyle="1" w:styleId="OperatorTok">
    <w:name w:val="OperatorTok"/>
    <w:basedOn w:val="VerbatimChar"/>
    <w:rsid w:val="002845D8"/>
    <w:rPr>
      <w:rFonts w:ascii="Consolas" w:eastAsia="Times New Roman" w:hAnsi="Consolas" w:cs="Times New Roman"/>
      <w:b/>
      <w:color w:val="CE5C00"/>
      <w:kern w:val="0"/>
      <w:sz w:val="22"/>
      <w:shd w:val="clear" w:color="auto" w:fill="F8F8F8"/>
      <w14:ligatures w14:val="none"/>
    </w:rPr>
  </w:style>
  <w:style w:type="character" w:customStyle="1" w:styleId="BuiltInTok">
    <w:name w:val="BuiltInTok"/>
    <w:basedOn w:val="VerbatimChar"/>
    <w:rsid w:val="002845D8"/>
    <w:rPr>
      <w:rFonts w:ascii="Consolas" w:eastAsia="Times New Roman" w:hAnsi="Consolas" w:cs="Times New Roman"/>
      <w:kern w:val="0"/>
      <w:sz w:val="22"/>
      <w:shd w:val="clear" w:color="auto" w:fill="F8F8F8"/>
      <w14:ligatures w14:val="none"/>
    </w:rPr>
  </w:style>
  <w:style w:type="character" w:customStyle="1" w:styleId="ExtensionTok">
    <w:name w:val="ExtensionTok"/>
    <w:basedOn w:val="VerbatimChar"/>
    <w:rsid w:val="002845D8"/>
    <w:rPr>
      <w:rFonts w:ascii="Consolas" w:eastAsia="Times New Roman" w:hAnsi="Consolas" w:cs="Times New Roman"/>
      <w:kern w:val="0"/>
      <w:sz w:val="22"/>
      <w:shd w:val="clear" w:color="auto" w:fill="F8F8F8"/>
      <w14:ligatures w14:val="none"/>
    </w:rPr>
  </w:style>
  <w:style w:type="character" w:customStyle="1" w:styleId="PreprocessorTok">
    <w:name w:val="PreprocessorTok"/>
    <w:basedOn w:val="VerbatimChar"/>
    <w:rsid w:val="002845D8"/>
    <w:rPr>
      <w:rFonts w:ascii="Consolas" w:eastAsia="Times New Roman" w:hAnsi="Consolas" w:cs="Times New Roman"/>
      <w:i/>
      <w:color w:val="8F5902"/>
      <w:kern w:val="0"/>
      <w:sz w:val="22"/>
      <w:shd w:val="clear" w:color="auto" w:fill="F8F8F8"/>
      <w14:ligatures w14:val="none"/>
    </w:rPr>
  </w:style>
  <w:style w:type="character" w:customStyle="1" w:styleId="AttributeTok">
    <w:name w:val="AttributeTok"/>
    <w:basedOn w:val="VerbatimChar"/>
    <w:rsid w:val="002845D8"/>
    <w:rPr>
      <w:rFonts w:ascii="Consolas" w:eastAsia="Times New Roman" w:hAnsi="Consolas" w:cs="Times New Roman"/>
      <w:color w:val="C4A000"/>
      <w:kern w:val="0"/>
      <w:sz w:val="22"/>
      <w:shd w:val="clear" w:color="auto" w:fill="F8F8F8"/>
      <w14:ligatures w14:val="none"/>
    </w:rPr>
  </w:style>
  <w:style w:type="character" w:customStyle="1" w:styleId="RegionMarkerTok">
    <w:name w:val="RegionMarkerTok"/>
    <w:basedOn w:val="VerbatimChar"/>
    <w:rsid w:val="002845D8"/>
    <w:rPr>
      <w:rFonts w:ascii="Consolas" w:eastAsia="Times New Roman" w:hAnsi="Consolas" w:cs="Times New Roman"/>
      <w:kern w:val="0"/>
      <w:sz w:val="22"/>
      <w:shd w:val="clear" w:color="auto" w:fill="F8F8F8"/>
      <w14:ligatures w14:val="none"/>
    </w:rPr>
  </w:style>
  <w:style w:type="character" w:customStyle="1" w:styleId="InformationTok">
    <w:name w:val="InformationTok"/>
    <w:basedOn w:val="VerbatimChar"/>
    <w:rsid w:val="002845D8"/>
    <w:rPr>
      <w:rFonts w:ascii="Consolas" w:eastAsia="Times New Roman" w:hAnsi="Consolas" w:cs="Times New Roman"/>
      <w:b/>
      <w:i/>
      <w:color w:val="8F5902"/>
      <w:kern w:val="0"/>
      <w:sz w:val="22"/>
      <w:shd w:val="clear" w:color="auto" w:fill="F8F8F8"/>
      <w14:ligatures w14:val="none"/>
    </w:rPr>
  </w:style>
  <w:style w:type="character" w:customStyle="1" w:styleId="WarningTok">
    <w:name w:val="WarningTok"/>
    <w:basedOn w:val="VerbatimChar"/>
    <w:rsid w:val="002845D8"/>
    <w:rPr>
      <w:rFonts w:ascii="Consolas" w:eastAsia="Times New Roman" w:hAnsi="Consolas" w:cs="Times New Roman"/>
      <w:b/>
      <w:i/>
      <w:color w:val="8F5902"/>
      <w:kern w:val="0"/>
      <w:sz w:val="22"/>
      <w:shd w:val="clear" w:color="auto" w:fill="F8F8F8"/>
      <w14:ligatures w14:val="none"/>
    </w:rPr>
  </w:style>
  <w:style w:type="character" w:customStyle="1" w:styleId="AlertTok">
    <w:name w:val="AlertTok"/>
    <w:basedOn w:val="VerbatimChar"/>
    <w:rsid w:val="002845D8"/>
    <w:rPr>
      <w:rFonts w:ascii="Consolas" w:eastAsia="Times New Roman" w:hAnsi="Consolas" w:cs="Times New Roman"/>
      <w:color w:val="EF2929"/>
      <w:kern w:val="0"/>
      <w:sz w:val="22"/>
      <w:shd w:val="clear" w:color="auto" w:fill="F8F8F8"/>
      <w14:ligatures w14:val="none"/>
    </w:rPr>
  </w:style>
  <w:style w:type="character" w:customStyle="1" w:styleId="ErrorTok">
    <w:name w:val="ErrorTok"/>
    <w:basedOn w:val="VerbatimChar"/>
    <w:rsid w:val="002845D8"/>
    <w:rPr>
      <w:rFonts w:ascii="Consolas" w:eastAsia="Times New Roman" w:hAnsi="Consolas" w:cs="Times New Roman"/>
      <w:b/>
      <w:color w:val="A40000"/>
      <w:kern w:val="0"/>
      <w:sz w:val="22"/>
      <w:shd w:val="clear" w:color="auto" w:fill="F8F8F8"/>
      <w14:ligatures w14:val="none"/>
    </w:rPr>
  </w:style>
  <w:style w:type="character" w:customStyle="1" w:styleId="NormalTok">
    <w:name w:val="NormalTok"/>
    <w:basedOn w:val="VerbatimChar"/>
    <w:rsid w:val="002845D8"/>
    <w:rPr>
      <w:rFonts w:ascii="Consolas" w:eastAsia="Times New Roman" w:hAnsi="Consolas" w:cs="Times New Roman"/>
      <w:kern w:val="0"/>
      <w:sz w:val="22"/>
      <w:shd w:val="clear" w:color="auto" w:fill="F8F8F8"/>
      <w14:ligatures w14:val="none"/>
    </w:rPr>
  </w:style>
  <w:style w:type="character" w:styleId="FollowedHyperlink">
    <w:name w:val="FollowedHyperlink"/>
    <w:basedOn w:val="DefaultParagraphFont"/>
    <w:semiHidden/>
    <w:unhideWhenUsed/>
    <w:rsid w:val="002845D8"/>
    <w:rPr>
      <w:rFonts w:ascii="Times New Roman" w:hAnsi="Times New Roman"/>
      <w:color w:val="954F72" w:themeColor="followedHyperlink"/>
      <w:u w:val="single"/>
    </w:rPr>
  </w:style>
  <w:style w:type="paragraph" w:styleId="BodyText2">
    <w:name w:val="Body Text 2"/>
    <w:basedOn w:val="Normal"/>
    <w:link w:val="BodyText2Char"/>
    <w:rsid w:val="002845D8"/>
    <w:pPr>
      <w:spacing w:after="120"/>
    </w:pPr>
  </w:style>
  <w:style w:type="character" w:customStyle="1" w:styleId="BodyText2Char">
    <w:name w:val="Body Text 2 Char"/>
    <w:basedOn w:val="DefaultParagraphFont"/>
    <w:link w:val="BodyText2"/>
    <w:rsid w:val="002845D8"/>
    <w:rPr>
      <w:rFonts w:ascii="Times New Roman" w:eastAsia="Times New Roman" w:hAnsi="Times New Roman" w:cs="Times New Roman"/>
      <w:kern w:val="0"/>
      <w14:ligatures w14:val="none"/>
    </w:rPr>
  </w:style>
  <w:style w:type="paragraph" w:customStyle="1" w:styleId="FP2">
    <w:name w:val="FP2"/>
    <w:basedOn w:val="FirstParagraph"/>
    <w:next w:val="BodyText2"/>
    <w:qFormat/>
    <w:rsid w:val="002845D8"/>
    <w:pPr>
      <w:ind w:firstLine="0"/>
      <w:jc w:val="both"/>
    </w:pPr>
  </w:style>
  <w:style w:type="paragraph" w:customStyle="1" w:styleId="Author2">
    <w:name w:val="Author2"/>
    <w:basedOn w:val="Author"/>
    <w:qFormat/>
    <w:rsid w:val="002845D8"/>
    <w:pPr>
      <w:spacing w:before="600" w:after="600"/>
    </w:pPr>
  </w:style>
  <w:style w:type="paragraph" w:customStyle="1" w:styleId="keywords">
    <w:name w:val="keywords"/>
    <w:basedOn w:val="Author2"/>
    <w:qFormat/>
    <w:rsid w:val="002845D8"/>
    <w:rPr>
      <w:i/>
    </w:rPr>
  </w:style>
  <w:style w:type="character" w:styleId="UnresolvedMention">
    <w:name w:val="Unresolved Mention"/>
    <w:basedOn w:val="DefaultParagraphFont"/>
    <w:uiPriority w:val="99"/>
    <w:semiHidden/>
    <w:unhideWhenUsed/>
    <w:rsid w:val="002845D8"/>
    <w:rPr>
      <w:color w:val="605E5C"/>
      <w:shd w:val="clear" w:color="auto" w:fill="E1DFDD"/>
    </w:rPr>
  </w:style>
  <w:style w:type="paragraph" w:styleId="NormalWeb">
    <w:name w:val="Normal (Web)"/>
    <w:basedOn w:val="Normal"/>
    <w:uiPriority w:val="99"/>
    <w:unhideWhenUsed/>
    <w:rsid w:val="002845D8"/>
    <w:pPr>
      <w:spacing w:before="100" w:beforeAutospacing="1" w:after="100" w:afterAutospacing="1"/>
    </w:pPr>
  </w:style>
  <w:style w:type="character" w:styleId="Strong">
    <w:name w:val="Strong"/>
    <w:basedOn w:val="DefaultParagraphFont"/>
    <w:uiPriority w:val="22"/>
    <w:qFormat/>
    <w:rsid w:val="002845D8"/>
    <w:rPr>
      <w:b/>
      <w:bCs/>
    </w:rPr>
  </w:style>
  <w:style w:type="character" w:customStyle="1" w:styleId="apple-converted-space">
    <w:name w:val="apple-converted-space"/>
    <w:basedOn w:val="DefaultParagraphFont"/>
    <w:rsid w:val="002845D8"/>
  </w:style>
  <w:style w:type="paragraph" w:styleId="ListParagraph">
    <w:name w:val="List Paragraph"/>
    <w:basedOn w:val="Normal"/>
    <w:uiPriority w:val="34"/>
    <w:qFormat/>
    <w:rsid w:val="002845D8"/>
    <w:pPr>
      <w:ind w:left="720"/>
      <w:contextualSpacing/>
    </w:pPr>
  </w:style>
  <w:style w:type="paragraph" w:customStyle="1" w:styleId="tabletext">
    <w:name w:val="table text"/>
    <w:basedOn w:val="Normal"/>
    <w:qFormat/>
    <w:rsid w:val="002845D8"/>
    <w:pPr>
      <w:jc w:val="center"/>
    </w:pPr>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077B8C-BE56-8F43-9A79-5B523E521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TotalTime>
  <Pages>51</Pages>
  <Words>20529</Words>
  <Characters>117021</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Hardison, Sean (sh5rs)</dc:creator>
  <cp:keywords/>
  <dc:description/>
  <cp:lastModifiedBy>Sean Hardison</cp:lastModifiedBy>
  <cp:revision>47</cp:revision>
  <dcterms:created xsi:type="dcterms:W3CDTF">2024-04-26T17:10:00Z</dcterms:created>
  <dcterms:modified xsi:type="dcterms:W3CDTF">2024-05-22T22:20:00Z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id="NQLdc89N"/&gt;&lt;style id="http://www.zotero.org/styles/apa" locale="en-US" hasBibliography="1" bibliographyStyleHasBeenSet="1"/&gt;&lt;prefs&gt;&lt;pref name="fieldType" value="Field"/&gt;&lt;/prefs&gt;&lt;/data&gt;</vt:lpwstr>
  </property>
</Properties>
</file>